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B5D8B60" w:rsidR="00E75EC0" w:rsidRPr="009D3FB9" w:rsidRDefault="00000000">
      <w:pPr>
        <w:pBdr>
          <w:top w:val="nil"/>
          <w:left w:val="nil"/>
          <w:bottom w:val="nil"/>
          <w:right w:val="nil"/>
          <w:between w:val="nil"/>
        </w:pBdr>
        <w:spacing w:line="240" w:lineRule="auto"/>
        <w:jc w:val="both"/>
        <w:rPr>
          <w:b/>
        </w:rPr>
      </w:pPr>
      <w:sdt>
        <w:sdtPr>
          <w:tag w:val="goog_rdk_0"/>
          <w:id w:val="1294254185"/>
          <w:showingPlcHdr/>
        </w:sdtPr>
        <w:sdtContent>
          <w:r w:rsidR="00EE4E65">
            <w:t xml:space="preserve">     </w:t>
          </w:r>
        </w:sdtContent>
      </w:sdt>
    </w:p>
    <w:p w14:paraId="00000002" w14:textId="77777777" w:rsidR="00E75EC0" w:rsidRPr="009D3FB9" w:rsidRDefault="00E75EC0"/>
    <w:tbl>
      <w:tblPr>
        <w:tblStyle w:val="affff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9D3FB9" w:rsidRPr="009D3FB9" w14:paraId="21233A25" w14:textId="77777777">
        <w:trPr>
          <w:trHeight w:val="340"/>
        </w:trPr>
        <w:tc>
          <w:tcPr>
            <w:tcW w:w="3066" w:type="dxa"/>
            <w:shd w:val="clear" w:color="auto" w:fill="8DB3E2"/>
            <w:vAlign w:val="center"/>
          </w:tcPr>
          <w:p w14:paraId="00000003" w14:textId="77777777" w:rsidR="00E75EC0" w:rsidRPr="009D3FB9" w:rsidRDefault="00B64B68">
            <w:r w:rsidRPr="009D3FB9">
              <w:t>PROGRAMA DE FORMACIÓN</w:t>
            </w:r>
          </w:p>
        </w:tc>
        <w:tc>
          <w:tcPr>
            <w:tcW w:w="10355" w:type="dxa"/>
            <w:vAlign w:val="center"/>
          </w:tcPr>
          <w:p w14:paraId="00000004" w14:textId="77777777" w:rsidR="00E75EC0" w:rsidRPr="009D3FB9" w:rsidRDefault="00B64B68">
            <w:r w:rsidRPr="009D3FB9">
              <w:t>Mantenimiento y ensamble de equipos electrónicos</w:t>
            </w:r>
          </w:p>
        </w:tc>
      </w:tr>
    </w:tbl>
    <w:p w14:paraId="00000005" w14:textId="77777777" w:rsidR="00E75EC0" w:rsidRPr="009D3FB9" w:rsidRDefault="00E75EC0"/>
    <w:tbl>
      <w:tblPr>
        <w:tblStyle w:val="a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9D3FB9" w:rsidRPr="009D3FB9" w14:paraId="5F7A6E96" w14:textId="77777777">
        <w:trPr>
          <w:trHeight w:val="340"/>
        </w:trPr>
        <w:tc>
          <w:tcPr>
            <w:tcW w:w="1830" w:type="dxa"/>
            <w:shd w:val="clear" w:color="auto" w:fill="8DB3E2"/>
            <w:vAlign w:val="center"/>
          </w:tcPr>
          <w:p w14:paraId="00000006" w14:textId="77777777" w:rsidR="00E75EC0" w:rsidRPr="009D3FB9" w:rsidRDefault="00B64B68">
            <w:r w:rsidRPr="009D3FB9">
              <w:t>COMPETENCIA</w:t>
            </w:r>
          </w:p>
        </w:tc>
        <w:tc>
          <w:tcPr>
            <w:tcW w:w="2501" w:type="dxa"/>
            <w:vAlign w:val="center"/>
          </w:tcPr>
          <w:p w14:paraId="00000007" w14:textId="77777777" w:rsidR="00E75EC0" w:rsidRPr="009D3FB9" w:rsidRDefault="00B64B68">
            <w:pPr>
              <w:rPr>
                <w:u w:val="single"/>
              </w:rPr>
            </w:pPr>
            <w:r w:rsidRPr="009D3FB9">
              <w:rPr>
                <w:sz w:val="23"/>
                <w:szCs w:val="23"/>
              </w:rPr>
              <w:t>291901026. Mantener equipos electro electrónicos según manuales técnicos y normativa.</w:t>
            </w:r>
          </w:p>
        </w:tc>
        <w:tc>
          <w:tcPr>
            <w:tcW w:w="1860" w:type="dxa"/>
            <w:shd w:val="clear" w:color="auto" w:fill="8DB3E2"/>
            <w:vAlign w:val="center"/>
          </w:tcPr>
          <w:p w14:paraId="00000008" w14:textId="77777777" w:rsidR="00E75EC0" w:rsidRPr="009D3FB9" w:rsidRDefault="00B64B68">
            <w:r w:rsidRPr="009D3FB9">
              <w:t>RESULTADOS DE APRENDIZAJE</w:t>
            </w:r>
          </w:p>
        </w:tc>
        <w:tc>
          <w:tcPr>
            <w:tcW w:w="7231" w:type="dxa"/>
            <w:vAlign w:val="center"/>
          </w:tcPr>
          <w:p w14:paraId="00000009" w14:textId="77777777" w:rsidR="00E75EC0" w:rsidRPr="009D3FB9" w:rsidRDefault="00B64B68">
            <w:pPr>
              <w:ind w:left="66"/>
              <w:rPr>
                <w:b/>
              </w:rPr>
            </w:pPr>
            <w:r w:rsidRPr="009D3FB9">
              <w:rPr>
                <w:sz w:val="23"/>
                <w:szCs w:val="23"/>
              </w:rPr>
              <w:t>291901026-01. Preparar actividades de mantenimiento de acuerdo con orden de trabajo, manuales de operación, procedimientos técnicos y normativa.</w:t>
            </w:r>
          </w:p>
        </w:tc>
      </w:tr>
    </w:tbl>
    <w:p w14:paraId="0000000A" w14:textId="77777777" w:rsidR="00E75EC0" w:rsidRPr="009D3FB9" w:rsidRDefault="00E75EC0"/>
    <w:tbl>
      <w:tblPr>
        <w:tblStyle w:val="affffff2"/>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9D3FB9" w:rsidRPr="009D3FB9" w14:paraId="76F165D4" w14:textId="77777777">
        <w:trPr>
          <w:trHeight w:val="340"/>
        </w:trPr>
        <w:tc>
          <w:tcPr>
            <w:tcW w:w="3066" w:type="dxa"/>
            <w:shd w:val="clear" w:color="auto" w:fill="8DB3E2"/>
            <w:vAlign w:val="center"/>
          </w:tcPr>
          <w:p w14:paraId="0000000B" w14:textId="77777777" w:rsidR="00E75EC0" w:rsidRPr="009D3FB9" w:rsidRDefault="00B64B68">
            <w:r w:rsidRPr="009D3FB9">
              <w:t>NÚMERO DEL COMPONENTE FORMATIVO</w:t>
            </w:r>
          </w:p>
        </w:tc>
        <w:tc>
          <w:tcPr>
            <w:tcW w:w="10355" w:type="dxa"/>
            <w:vAlign w:val="center"/>
          </w:tcPr>
          <w:p w14:paraId="0000000C" w14:textId="767552DD" w:rsidR="00E75EC0" w:rsidRPr="009D3FB9" w:rsidRDefault="00CC36B1">
            <w:r w:rsidRPr="009D3FB9">
              <w:t>CF1</w:t>
            </w:r>
          </w:p>
        </w:tc>
      </w:tr>
      <w:tr w:rsidR="009D3FB9" w:rsidRPr="009D3FB9" w14:paraId="25DC6117" w14:textId="77777777">
        <w:trPr>
          <w:trHeight w:val="340"/>
        </w:trPr>
        <w:tc>
          <w:tcPr>
            <w:tcW w:w="3066" w:type="dxa"/>
            <w:shd w:val="clear" w:color="auto" w:fill="8DB3E2"/>
            <w:vAlign w:val="center"/>
          </w:tcPr>
          <w:p w14:paraId="0000000D" w14:textId="77777777" w:rsidR="00E75EC0" w:rsidRPr="009D3FB9" w:rsidRDefault="00B64B68">
            <w:r w:rsidRPr="009D3FB9">
              <w:t>NOMBRE DEL COMPONENTE FORMATIVO</w:t>
            </w:r>
          </w:p>
        </w:tc>
        <w:tc>
          <w:tcPr>
            <w:tcW w:w="10355" w:type="dxa"/>
            <w:vAlign w:val="center"/>
          </w:tcPr>
          <w:p w14:paraId="0000000E" w14:textId="77777777" w:rsidR="00E75EC0" w:rsidRPr="009D3FB9" w:rsidRDefault="00B64B68">
            <w:r w:rsidRPr="009D3FB9">
              <w:t>Preparación del entorno de trabajo</w:t>
            </w:r>
          </w:p>
        </w:tc>
      </w:tr>
      <w:tr w:rsidR="009D3FB9" w:rsidRPr="009D3FB9" w14:paraId="12857890" w14:textId="77777777">
        <w:trPr>
          <w:trHeight w:val="340"/>
        </w:trPr>
        <w:tc>
          <w:tcPr>
            <w:tcW w:w="3066" w:type="dxa"/>
            <w:shd w:val="clear" w:color="auto" w:fill="8DB3E2"/>
            <w:vAlign w:val="center"/>
          </w:tcPr>
          <w:p w14:paraId="0000000F" w14:textId="77777777" w:rsidR="00E75EC0" w:rsidRPr="009D3FB9" w:rsidRDefault="00B64B68">
            <w:r w:rsidRPr="009D3FB9">
              <w:t>BREVE DESCRIPCIÓN</w:t>
            </w:r>
          </w:p>
        </w:tc>
        <w:tc>
          <w:tcPr>
            <w:tcW w:w="10355" w:type="dxa"/>
            <w:vAlign w:val="center"/>
          </w:tcPr>
          <w:p w14:paraId="00000010" w14:textId="77777777" w:rsidR="00E75EC0" w:rsidRPr="009D3FB9" w:rsidRDefault="00B64B68">
            <w:r w:rsidRPr="009D3FB9">
              <w:t xml:space="preserve">Un entorno de trabajo adecuado es más importante y necesario de lo que se piensa, debe brindar una sensación de limpieza, orden, seguridad y tranquilidad. El propósito de esta preparación debe ser prioritario en cualquier ambiente de trabajo y de aprendizaje, convirtiéndose en un hábito para el desarrollo de todas sus labores. </w:t>
            </w:r>
          </w:p>
          <w:p w14:paraId="00000011" w14:textId="77777777" w:rsidR="00E75EC0" w:rsidRPr="009D3FB9" w:rsidRDefault="00E75EC0"/>
        </w:tc>
      </w:tr>
      <w:tr w:rsidR="009D3FB9" w:rsidRPr="009D3FB9" w14:paraId="256EF18C" w14:textId="77777777">
        <w:trPr>
          <w:trHeight w:val="340"/>
        </w:trPr>
        <w:tc>
          <w:tcPr>
            <w:tcW w:w="3066" w:type="dxa"/>
            <w:shd w:val="clear" w:color="auto" w:fill="8DB3E2"/>
            <w:vAlign w:val="center"/>
          </w:tcPr>
          <w:p w14:paraId="00000012" w14:textId="77777777" w:rsidR="00E75EC0" w:rsidRPr="009D3FB9" w:rsidRDefault="00B64B68">
            <w:r w:rsidRPr="009D3FB9">
              <w:t>PALABRAS CLAVE</w:t>
            </w:r>
          </w:p>
        </w:tc>
        <w:tc>
          <w:tcPr>
            <w:tcW w:w="10355" w:type="dxa"/>
            <w:vAlign w:val="center"/>
          </w:tcPr>
          <w:p w14:paraId="00000013" w14:textId="77777777" w:rsidR="00E75EC0" w:rsidRPr="009D3FB9" w:rsidRDefault="00B64B68">
            <w:r w:rsidRPr="009D3FB9">
              <w:t>Formatos, herramientas, servicio, normativa</w:t>
            </w:r>
          </w:p>
        </w:tc>
      </w:tr>
    </w:tbl>
    <w:p w14:paraId="00000014" w14:textId="77777777" w:rsidR="00E75EC0" w:rsidRPr="009D3FB9" w:rsidRDefault="00E75EC0"/>
    <w:p w14:paraId="00000015" w14:textId="77777777" w:rsidR="00E75EC0" w:rsidRPr="009D3FB9" w:rsidRDefault="00E75EC0"/>
    <w:p w14:paraId="00000016" w14:textId="77777777" w:rsidR="00E75EC0" w:rsidRPr="009D3FB9" w:rsidRDefault="00E75EC0"/>
    <w:tbl>
      <w:tblPr>
        <w:tblStyle w:val="affffff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9D3FB9" w:rsidRPr="009D3FB9" w14:paraId="2C355B68" w14:textId="77777777">
        <w:trPr>
          <w:trHeight w:val="340"/>
        </w:trPr>
        <w:tc>
          <w:tcPr>
            <w:tcW w:w="3066" w:type="dxa"/>
            <w:shd w:val="clear" w:color="auto" w:fill="8DB3E2"/>
            <w:vAlign w:val="center"/>
          </w:tcPr>
          <w:p w14:paraId="00000017" w14:textId="77777777" w:rsidR="00E75EC0" w:rsidRPr="009D3FB9" w:rsidRDefault="00B64B68">
            <w:r w:rsidRPr="009D3FB9">
              <w:lastRenderedPageBreak/>
              <w:t>ÁREA OCUPACIONAL</w:t>
            </w:r>
          </w:p>
        </w:tc>
        <w:tc>
          <w:tcPr>
            <w:tcW w:w="10355" w:type="dxa"/>
            <w:vAlign w:val="center"/>
          </w:tcPr>
          <w:p w14:paraId="00000018" w14:textId="77777777" w:rsidR="00E75EC0" w:rsidRPr="009D3FB9" w:rsidRDefault="00B64B68">
            <w:r w:rsidRPr="009D3FB9">
              <w:t xml:space="preserve">9 – Procesamiento, fabricación y ensamble </w:t>
            </w:r>
          </w:p>
        </w:tc>
      </w:tr>
      <w:tr w:rsidR="009D3FB9" w:rsidRPr="009D3FB9" w14:paraId="16006C91" w14:textId="77777777">
        <w:trPr>
          <w:trHeight w:val="465"/>
        </w:trPr>
        <w:tc>
          <w:tcPr>
            <w:tcW w:w="3066" w:type="dxa"/>
            <w:shd w:val="clear" w:color="auto" w:fill="8DB3E2"/>
            <w:vAlign w:val="center"/>
          </w:tcPr>
          <w:p w14:paraId="00000019" w14:textId="77777777" w:rsidR="00E75EC0" w:rsidRPr="009D3FB9" w:rsidRDefault="00B64B68">
            <w:r w:rsidRPr="009D3FB9">
              <w:t>IDIOMA</w:t>
            </w:r>
          </w:p>
        </w:tc>
        <w:tc>
          <w:tcPr>
            <w:tcW w:w="10355" w:type="dxa"/>
            <w:vAlign w:val="center"/>
          </w:tcPr>
          <w:p w14:paraId="0000001A" w14:textId="77777777" w:rsidR="00E75EC0" w:rsidRPr="009D3FB9" w:rsidRDefault="00B64B68">
            <w:r w:rsidRPr="009D3FB9">
              <w:t>Español</w:t>
            </w:r>
          </w:p>
        </w:tc>
      </w:tr>
    </w:tbl>
    <w:p w14:paraId="0000001B" w14:textId="77777777" w:rsidR="00E75EC0" w:rsidRPr="009D3FB9" w:rsidRDefault="00B64B68">
      <w:pPr>
        <w:keepNext/>
        <w:keepLines/>
        <w:pBdr>
          <w:top w:val="nil"/>
          <w:left w:val="nil"/>
          <w:bottom w:val="nil"/>
          <w:right w:val="nil"/>
          <w:between w:val="nil"/>
        </w:pBdr>
        <w:spacing w:before="400" w:after="120"/>
      </w:pPr>
      <w:r w:rsidRPr="009D3FB9">
        <w:rPr>
          <w:b/>
        </w:rPr>
        <w:t>Tabla de contenidos</w:t>
      </w:r>
    </w:p>
    <w:p w14:paraId="0000001C" w14:textId="77777777" w:rsidR="00E75EC0" w:rsidRPr="009D3FB9" w:rsidRDefault="00B64B68">
      <w:pPr>
        <w:spacing w:after="120" w:line="240" w:lineRule="auto"/>
        <w:ind w:left="284"/>
        <w:rPr>
          <w:rFonts w:ascii="Times New Roman" w:eastAsia="Times New Roman" w:hAnsi="Times New Roman" w:cs="Times New Roman"/>
          <w:sz w:val="24"/>
          <w:szCs w:val="24"/>
        </w:rPr>
      </w:pPr>
      <w:r w:rsidRPr="009D3FB9">
        <w:rPr>
          <w:b/>
        </w:rPr>
        <w:t>Introducción</w:t>
      </w:r>
    </w:p>
    <w:p w14:paraId="0000001D" w14:textId="77777777" w:rsidR="00E75EC0" w:rsidRPr="009D3FB9" w:rsidRDefault="00B64B68">
      <w:pPr>
        <w:numPr>
          <w:ilvl w:val="0"/>
          <w:numId w:val="4"/>
        </w:numPr>
        <w:pBdr>
          <w:top w:val="nil"/>
          <w:left w:val="nil"/>
          <w:bottom w:val="nil"/>
          <w:right w:val="nil"/>
          <w:between w:val="nil"/>
        </w:pBdr>
        <w:rPr>
          <w:b/>
        </w:rPr>
      </w:pPr>
      <w:r w:rsidRPr="009D3FB9">
        <w:rPr>
          <w:b/>
        </w:rPr>
        <w:t>Gestión de la información</w:t>
      </w:r>
    </w:p>
    <w:p w14:paraId="0000001E" w14:textId="77777777" w:rsidR="00E75EC0" w:rsidRPr="009D3FB9" w:rsidRDefault="00B64B68">
      <w:pPr>
        <w:numPr>
          <w:ilvl w:val="1"/>
          <w:numId w:val="4"/>
        </w:numPr>
        <w:pBdr>
          <w:top w:val="nil"/>
          <w:left w:val="nil"/>
          <w:bottom w:val="nil"/>
          <w:right w:val="nil"/>
          <w:between w:val="nil"/>
        </w:pBdr>
      </w:pPr>
      <w:r w:rsidRPr="009D3FB9">
        <w:t>Formatos y registros</w:t>
      </w:r>
    </w:p>
    <w:p w14:paraId="0000001F" w14:textId="77777777" w:rsidR="00E75EC0" w:rsidRPr="009D3FB9" w:rsidRDefault="00B64B68">
      <w:pPr>
        <w:numPr>
          <w:ilvl w:val="1"/>
          <w:numId w:val="4"/>
        </w:numPr>
        <w:pBdr>
          <w:top w:val="nil"/>
          <w:left w:val="nil"/>
          <w:bottom w:val="nil"/>
          <w:right w:val="nil"/>
          <w:between w:val="nil"/>
        </w:pBdr>
      </w:pPr>
      <w:r w:rsidRPr="009D3FB9">
        <w:t>Documentación e información</w:t>
      </w:r>
    </w:p>
    <w:p w14:paraId="00000020" w14:textId="77777777" w:rsidR="00E75EC0" w:rsidRPr="009D3FB9" w:rsidRDefault="00B64B68">
      <w:pPr>
        <w:numPr>
          <w:ilvl w:val="1"/>
          <w:numId w:val="4"/>
        </w:numPr>
        <w:pBdr>
          <w:top w:val="nil"/>
          <w:left w:val="nil"/>
          <w:bottom w:val="nil"/>
          <w:right w:val="nil"/>
          <w:between w:val="nil"/>
        </w:pBdr>
      </w:pPr>
      <w:r w:rsidRPr="009D3FB9">
        <w:t>Hoja de vida de equipos</w:t>
      </w:r>
    </w:p>
    <w:p w14:paraId="00000021" w14:textId="77777777" w:rsidR="00E75EC0" w:rsidRPr="009D3FB9" w:rsidRDefault="00B64B68">
      <w:pPr>
        <w:numPr>
          <w:ilvl w:val="0"/>
          <w:numId w:val="4"/>
        </w:numPr>
        <w:pBdr>
          <w:top w:val="nil"/>
          <w:left w:val="nil"/>
          <w:bottom w:val="nil"/>
          <w:right w:val="nil"/>
          <w:between w:val="nil"/>
        </w:pBdr>
        <w:rPr>
          <w:b/>
        </w:rPr>
      </w:pPr>
      <w:r w:rsidRPr="009D3FB9">
        <w:rPr>
          <w:b/>
        </w:rPr>
        <w:t>Entorno de trabajo</w:t>
      </w:r>
    </w:p>
    <w:p w14:paraId="00000022" w14:textId="77777777" w:rsidR="00E75EC0" w:rsidRPr="009D3FB9" w:rsidRDefault="00B64B68">
      <w:pPr>
        <w:numPr>
          <w:ilvl w:val="1"/>
          <w:numId w:val="4"/>
        </w:numPr>
        <w:pBdr>
          <w:top w:val="nil"/>
          <w:left w:val="nil"/>
          <w:bottom w:val="nil"/>
          <w:right w:val="nil"/>
          <w:between w:val="nil"/>
        </w:pBdr>
      </w:pPr>
      <w:r w:rsidRPr="009D3FB9">
        <w:t>Área de trabajo</w:t>
      </w:r>
    </w:p>
    <w:p w14:paraId="00000023" w14:textId="77777777" w:rsidR="00E75EC0" w:rsidRPr="009D3FB9" w:rsidRDefault="00B64B68">
      <w:pPr>
        <w:numPr>
          <w:ilvl w:val="1"/>
          <w:numId w:val="4"/>
        </w:numPr>
        <w:pBdr>
          <w:top w:val="nil"/>
          <w:left w:val="nil"/>
          <w:bottom w:val="nil"/>
          <w:right w:val="nil"/>
          <w:between w:val="nil"/>
        </w:pBdr>
      </w:pPr>
      <w:r w:rsidRPr="009D3FB9">
        <w:t>Equipos</w:t>
      </w:r>
    </w:p>
    <w:p w14:paraId="00000024" w14:textId="77777777" w:rsidR="00E75EC0" w:rsidRPr="009D3FB9" w:rsidRDefault="00B64B68">
      <w:pPr>
        <w:numPr>
          <w:ilvl w:val="1"/>
          <w:numId w:val="4"/>
        </w:numPr>
        <w:pBdr>
          <w:top w:val="nil"/>
          <w:left w:val="nil"/>
          <w:bottom w:val="nil"/>
          <w:right w:val="nil"/>
          <w:between w:val="nil"/>
        </w:pBdr>
      </w:pPr>
      <w:r w:rsidRPr="009D3FB9">
        <w:t>Herramientas</w:t>
      </w:r>
    </w:p>
    <w:p w14:paraId="00000027" w14:textId="77777777" w:rsidR="00E75EC0" w:rsidRPr="009D3FB9" w:rsidRDefault="00B64B68">
      <w:pPr>
        <w:numPr>
          <w:ilvl w:val="1"/>
          <w:numId w:val="4"/>
        </w:numPr>
        <w:pBdr>
          <w:top w:val="nil"/>
          <w:left w:val="nil"/>
          <w:bottom w:val="nil"/>
          <w:right w:val="nil"/>
          <w:between w:val="nil"/>
        </w:pBdr>
      </w:pPr>
      <w:r w:rsidRPr="009D3FB9">
        <w:t>Elementos de trabajo</w:t>
      </w:r>
    </w:p>
    <w:p w14:paraId="00000028" w14:textId="77777777" w:rsidR="00E75EC0" w:rsidRPr="009D3FB9" w:rsidRDefault="00B64B68">
      <w:pPr>
        <w:numPr>
          <w:ilvl w:val="1"/>
          <w:numId w:val="4"/>
        </w:numPr>
        <w:pBdr>
          <w:top w:val="nil"/>
          <w:left w:val="nil"/>
          <w:bottom w:val="nil"/>
          <w:right w:val="nil"/>
          <w:between w:val="nil"/>
        </w:pBdr>
      </w:pPr>
      <w:r w:rsidRPr="009D3FB9">
        <w:t>Condiciones técnicas, térmicas y atmosféricas</w:t>
      </w:r>
    </w:p>
    <w:p w14:paraId="00000029" w14:textId="77777777" w:rsidR="00E75EC0" w:rsidRPr="009D3FB9" w:rsidRDefault="00B64B68">
      <w:pPr>
        <w:numPr>
          <w:ilvl w:val="1"/>
          <w:numId w:val="4"/>
        </w:numPr>
        <w:pBdr>
          <w:top w:val="nil"/>
          <w:left w:val="nil"/>
          <w:bottom w:val="nil"/>
          <w:right w:val="nil"/>
          <w:between w:val="nil"/>
        </w:pBdr>
      </w:pPr>
      <w:r w:rsidRPr="009D3FB9">
        <w:t>Aprovisionamiento y solicitud</w:t>
      </w:r>
    </w:p>
    <w:p w14:paraId="0000002C" w14:textId="77777777" w:rsidR="00E75EC0" w:rsidRPr="009D3FB9" w:rsidRDefault="00B64B68">
      <w:pPr>
        <w:numPr>
          <w:ilvl w:val="0"/>
          <w:numId w:val="4"/>
        </w:numPr>
        <w:pBdr>
          <w:top w:val="nil"/>
          <w:left w:val="nil"/>
          <w:bottom w:val="nil"/>
          <w:right w:val="nil"/>
          <w:between w:val="nil"/>
        </w:pBdr>
        <w:rPr>
          <w:b/>
        </w:rPr>
      </w:pPr>
      <w:r w:rsidRPr="009D3FB9">
        <w:rPr>
          <w:b/>
        </w:rPr>
        <w:t>Herramientas, equipos e instrumentos</w:t>
      </w:r>
    </w:p>
    <w:p w14:paraId="0000002D" w14:textId="77777777" w:rsidR="00E75EC0" w:rsidRPr="009D3FB9" w:rsidRDefault="00B64B68">
      <w:pPr>
        <w:numPr>
          <w:ilvl w:val="0"/>
          <w:numId w:val="4"/>
        </w:numPr>
        <w:pBdr>
          <w:top w:val="nil"/>
          <w:left w:val="nil"/>
          <w:bottom w:val="nil"/>
          <w:right w:val="nil"/>
          <w:between w:val="nil"/>
        </w:pBdr>
        <w:rPr>
          <w:b/>
        </w:rPr>
      </w:pPr>
      <w:r w:rsidRPr="009D3FB9">
        <w:rPr>
          <w:b/>
        </w:rPr>
        <w:t>Documentación técnica</w:t>
      </w:r>
    </w:p>
    <w:p w14:paraId="0000002E" w14:textId="77777777" w:rsidR="00E75EC0" w:rsidRPr="009D3FB9" w:rsidRDefault="00B64B68">
      <w:pPr>
        <w:numPr>
          <w:ilvl w:val="0"/>
          <w:numId w:val="4"/>
        </w:numPr>
        <w:pBdr>
          <w:top w:val="nil"/>
          <w:left w:val="nil"/>
          <w:bottom w:val="nil"/>
          <w:right w:val="nil"/>
          <w:between w:val="nil"/>
        </w:pBdr>
        <w:rPr>
          <w:b/>
        </w:rPr>
      </w:pPr>
      <w:r w:rsidRPr="009D3FB9">
        <w:rPr>
          <w:b/>
        </w:rPr>
        <w:t>Seguridad y salud en el trabajo</w:t>
      </w:r>
    </w:p>
    <w:p w14:paraId="0000002F" w14:textId="77777777" w:rsidR="00E75EC0" w:rsidRPr="009D3FB9" w:rsidRDefault="00B64B68">
      <w:pPr>
        <w:numPr>
          <w:ilvl w:val="0"/>
          <w:numId w:val="4"/>
        </w:numPr>
        <w:pBdr>
          <w:top w:val="nil"/>
          <w:left w:val="nil"/>
          <w:bottom w:val="nil"/>
          <w:right w:val="nil"/>
          <w:between w:val="nil"/>
        </w:pBdr>
        <w:rPr>
          <w:b/>
        </w:rPr>
      </w:pPr>
      <w:r w:rsidRPr="009D3FB9">
        <w:rPr>
          <w:b/>
        </w:rPr>
        <w:t>Atención al cliente</w:t>
      </w:r>
    </w:p>
    <w:p w14:paraId="00000034" w14:textId="3EB8BE69" w:rsidR="00E75EC0" w:rsidRDefault="00E75EC0">
      <w:pPr>
        <w:rPr>
          <w:b/>
        </w:rPr>
      </w:pPr>
    </w:p>
    <w:p w14:paraId="506DA87F" w14:textId="19E5EEA0" w:rsidR="00EE4E65" w:rsidRDefault="00EE4E65">
      <w:pPr>
        <w:rPr>
          <w:b/>
        </w:rPr>
      </w:pPr>
    </w:p>
    <w:p w14:paraId="2500257A" w14:textId="11AA7963" w:rsidR="00EE4E65" w:rsidRDefault="00EE4E65">
      <w:pPr>
        <w:rPr>
          <w:b/>
        </w:rPr>
      </w:pPr>
    </w:p>
    <w:p w14:paraId="53FF8A0E" w14:textId="77777777" w:rsidR="00EE4E65" w:rsidRPr="009D3FB9" w:rsidRDefault="00EE4E65">
      <w:pPr>
        <w:rPr>
          <w:b/>
        </w:rPr>
      </w:pPr>
    </w:p>
    <w:p w14:paraId="00000035" w14:textId="77777777" w:rsidR="00E75EC0" w:rsidRPr="009D3FB9" w:rsidRDefault="00E75EC0">
      <w:pPr>
        <w:rPr>
          <w:b/>
        </w:rPr>
      </w:pPr>
    </w:p>
    <w:p w14:paraId="00000036" w14:textId="77777777" w:rsidR="00E75EC0" w:rsidRPr="009D3FB9" w:rsidRDefault="00B64B68">
      <w:pPr>
        <w:rPr>
          <w:b/>
        </w:rPr>
      </w:pPr>
      <w:r w:rsidRPr="009D3FB9">
        <w:rPr>
          <w:b/>
        </w:rPr>
        <w:lastRenderedPageBreak/>
        <w:t xml:space="preserve">Introducción </w:t>
      </w:r>
    </w:p>
    <w:p w14:paraId="00000037" w14:textId="77777777" w:rsidR="00E75EC0" w:rsidRPr="009D3FB9" w:rsidRDefault="00E75EC0">
      <w:bookmarkStart w:id="0" w:name="_heading=h.gjdgxs" w:colFirst="0" w:colLast="0"/>
      <w:bookmarkEnd w:id="0"/>
    </w:p>
    <w:tbl>
      <w:tblPr>
        <w:tblStyle w:val="aff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D3FB9" w:rsidRPr="009D3FB9" w14:paraId="2951AA9A" w14:textId="77777777">
        <w:trPr>
          <w:trHeight w:val="444"/>
        </w:trPr>
        <w:tc>
          <w:tcPr>
            <w:tcW w:w="13422" w:type="dxa"/>
            <w:shd w:val="clear" w:color="auto" w:fill="8DB3E2"/>
            <w:vAlign w:val="center"/>
          </w:tcPr>
          <w:p w14:paraId="00000038" w14:textId="77777777" w:rsidR="00E75EC0" w:rsidRPr="009D3FB9" w:rsidRDefault="00B64B68">
            <w:pPr>
              <w:keepNext/>
              <w:keepLines/>
              <w:pBdr>
                <w:top w:val="nil"/>
                <w:left w:val="nil"/>
                <w:bottom w:val="nil"/>
                <w:right w:val="nil"/>
                <w:between w:val="nil"/>
              </w:pBdr>
              <w:spacing w:line="276" w:lineRule="auto"/>
              <w:jc w:val="center"/>
            </w:pPr>
            <w:r w:rsidRPr="009D3FB9">
              <w:t>Cuadro de texto</w:t>
            </w:r>
          </w:p>
        </w:tc>
      </w:tr>
      <w:tr w:rsidR="009D3FB9" w:rsidRPr="009D3FB9" w14:paraId="3D0AAB10" w14:textId="77777777">
        <w:tc>
          <w:tcPr>
            <w:tcW w:w="13422" w:type="dxa"/>
          </w:tcPr>
          <w:p w14:paraId="0DD144A0" w14:textId="4A3FDF42" w:rsidR="00E75EC0" w:rsidRDefault="00B64B68">
            <w:pPr>
              <w:jc w:val="both"/>
            </w:pPr>
            <w:r w:rsidRPr="00B64B68">
              <w:rPr>
                <w:highlight w:val="yellow"/>
              </w:rPr>
              <w:t>Apreciado aprendiz, sea bienvenido a este recurso educativo, a continuación, aprenderá sobre la preparación</w:t>
            </w:r>
            <w:r w:rsidRPr="009D3FB9">
              <w:t xml:space="preserve"> del entorno de trabajo, teniendo en cuenta la información de los equipos desde su historia inicial con la hoja de vida</w:t>
            </w:r>
            <w:r w:rsidR="00CC36B1" w:rsidRPr="009D3FB9">
              <w:t>,</w:t>
            </w:r>
            <w:r w:rsidRPr="009D3FB9">
              <w:t xml:space="preserve"> área de trabajo, condiciones y herramientas necesarias y requeridas hasta el funcionamiento, manuales de operación, seguridad y toda la normativa vigente para desempeñar la labor. Cada fase le permitirá comprender los requerimientos que tienen los mantenimientos electrónicos, iniciando con la gestión documental que apoya el diligenciamiento de los formatos y documentos que se requieran de forma correcta, así como la adecuada utilización e interpretación de manuales de los equipos. </w:t>
            </w:r>
          </w:p>
          <w:p w14:paraId="0030C565" w14:textId="77777777" w:rsidR="00B64B68" w:rsidRDefault="00B64B68">
            <w:pPr>
              <w:jc w:val="both"/>
            </w:pPr>
          </w:p>
          <w:p w14:paraId="118C33BF" w14:textId="77777777" w:rsidR="00B64B68" w:rsidRPr="00B64B68" w:rsidRDefault="00B64B68">
            <w:pPr>
              <w:jc w:val="both"/>
              <w:rPr>
                <w:highlight w:val="yellow"/>
              </w:rPr>
            </w:pPr>
            <w:r w:rsidRPr="00B64B68">
              <w:rPr>
                <w:highlight w:val="yellow"/>
              </w:rPr>
              <w:t>En el siguiente video conocerá de forma general, la temática que estudiará a lo largo del componente formativo.</w:t>
            </w:r>
          </w:p>
          <w:p w14:paraId="6F969649" w14:textId="77777777" w:rsidR="00B64B68" w:rsidRPr="00B64B68" w:rsidRDefault="00B64B68">
            <w:pPr>
              <w:jc w:val="both"/>
              <w:rPr>
                <w:highlight w:val="yellow"/>
              </w:rPr>
            </w:pPr>
          </w:p>
          <w:p w14:paraId="00000039" w14:textId="6A408723" w:rsidR="00B64B68" w:rsidRPr="009D3FB9" w:rsidRDefault="00B64B68">
            <w:pPr>
              <w:jc w:val="both"/>
            </w:pPr>
            <w:r w:rsidRPr="00B64B68">
              <w:rPr>
                <w:highlight w:val="yellow"/>
              </w:rPr>
              <w:t>¡Éxitos en este proceso de aprendizaje!</w:t>
            </w:r>
            <w:r>
              <w:t xml:space="preserve"> </w:t>
            </w:r>
          </w:p>
        </w:tc>
      </w:tr>
    </w:tbl>
    <w:p w14:paraId="0000003A" w14:textId="77777777" w:rsidR="00E75EC0" w:rsidRPr="009D3FB9" w:rsidRDefault="00E75EC0"/>
    <w:p w14:paraId="0000003D" w14:textId="77777777" w:rsidR="00E75EC0" w:rsidRPr="009D3FB9" w:rsidRDefault="00E75EC0"/>
    <w:tbl>
      <w:tblPr>
        <w:tblStyle w:val="a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4264"/>
        <w:gridCol w:w="1538"/>
        <w:gridCol w:w="3896"/>
        <w:gridCol w:w="2682"/>
      </w:tblGrid>
      <w:tr w:rsidR="009D3FB9" w:rsidRPr="009D3FB9" w14:paraId="06033926" w14:textId="77777777">
        <w:trPr>
          <w:trHeight w:val="378"/>
        </w:trPr>
        <w:tc>
          <w:tcPr>
            <w:tcW w:w="1032" w:type="dxa"/>
            <w:shd w:val="clear" w:color="auto" w:fill="C9DAF8"/>
            <w:tcMar>
              <w:top w:w="100" w:type="dxa"/>
              <w:left w:w="100" w:type="dxa"/>
              <w:bottom w:w="100" w:type="dxa"/>
              <w:right w:w="100" w:type="dxa"/>
            </w:tcMar>
          </w:tcPr>
          <w:p w14:paraId="0000003E" w14:textId="77777777" w:rsidR="00E75EC0" w:rsidRPr="009D3FB9" w:rsidRDefault="00B64B68">
            <w:pPr>
              <w:widowControl w:val="0"/>
              <w:jc w:val="center"/>
              <w:rPr>
                <w:b/>
              </w:rPr>
            </w:pPr>
            <w:r w:rsidRPr="009D3FB9">
              <w:rPr>
                <w:b/>
              </w:rPr>
              <w:t>Tipo de recurso</w:t>
            </w:r>
          </w:p>
        </w:tc>
        <w:tc>
          <w:tcPr>
            <w:tcW w:w="12380" w:type="dxa"/>
            <w:gridSpan w:val="4"/>
            <w:shd w:val="clear" w:color="auto" w:fill="C9DAF8"/>
            <w:tcMar>
              <w:top w:w="100" w:type="dxa"/>
              <w:left w:w="100" w:type="dxa"/>
              <w:bottom w:w="100" w:type="dxa"/>
              <w:right w:w="100" w:type="dxa"/>
            </w:tcMar>
          </w:tcPr>
          <w:p w14:paraId="0000003F" w14:textId="77777777" w:rsidR="00E75EC0" w:rsidRPr="009D3FB9" w:rsidRDefault="00000000">
            <w:pPr>
              <w:keepNext/>
              <w:keepLines/>
              <w:widowControl w:val="0"/>
              <w:pBdr>
                <w:top w:val="nil"/>
                <w:left w:val="nil"/>
                <w:bottom w:val="nil"/>
                <w:right w:val="nil"/>
                <w:between w:val="nil"/>
              </w:pBdr>
              <w:spacing w:after="60"/>
              <w:jc w:val="center"/>
            </w:pPr>
            <w:sdt>
              <w:sdtPr>
                <w:tag w:val="goog_rdk_1"/>
                <w:id w:val="-1087001180"/>
              </w:sdtPr>
              <w:sdtContent>
                <w:commentRangeStart w:id="1"/>
              </w:sdtContent>
            </w:sdt>
            <w:r w:rsidR="00B64B68" w:rsidRPr="009D3FB9">
              <w:t xml:space="preserve">Video </w:t>
            </w:r>
            <w:proofErr w:type="spellStart"/>
            <w:r w:rsidR="00B64B68" w:rsidRPr="009D3FB9">
              <w:t>Motion</w:t>
            </w:r>
            <w:proofErr w:type="spellEnd"/>
            <w:r w:rsidR="00B64B68" w:rsidRPr="009D3FB9">
              <w:t xml:space="preserve"> </w:t>
            </w:r>
            <w:commentRangeEnd w:id="1"/>
            <w:r w:rsidR="00B64B68" w:rsidRPr="009D3FB9">
              <w:commentReference w:id="1"/>
            </w:r>
          </w:p>
        </w:tc>
      </w:tr>
      <w:tr w:rsidR="009D3FB9" w:rsidRPr="009D3FB9" w14:paraId="44B411E3" w14:textId="77777777">
        <w:trPr>
          <w:trHeight w:val="232"/>
        </w:trPr>
        <w:tc>
          <w:tcPr>
            <w:tcW w:w="1032" w:type="dxa"/>
            <w:shd w:val="clear" w:color="auto" w:fill="C9DAF8"/>
            <w:tcMar>
              <w:top w:w="100" w:type="dxa"/>
              <w:left w:w="100" w:type="dxa"/>
              <w:bottom w:w="100" w:type="dxa"/>
              <w:right w:w="100" w:type="dxa"/>
            </w:tcMar>
          </w:tcPr>
          <w:p w14:paraId="00000043" w14:textId="77777777" w:rsidR="00E75EC0" w:rsidRPr="009D3FB9" w:rsidRDefault="00B64B68">
            <w:pPr>
              <w:widowControl w:val="0"/>
              <w:jc w:val="center"/>
              <w:rPr>
                <w:b/>
              </w:rPr>
            </w:pPr>
            <w:r w:rsidRPr="009D3FB9">
              <w:rPr>
                <w:b/>
              </w:rPr>
              <w:t>NOTA</w:t>
            </w:r>
          </w:p>
        </w:tc>
        <w:tc>
          <w:tcPr>
            <w:tcW w:w="12380" w:type="dxa"/>
            <w:gridSpan w:val="4"/>
            <w:shd w:val="clear" w:color="auto" w:fill="C9DAF8"/>
            <w:tcMar>
              <w:top w:w="100" w:type="dxa"/>
              <w:left w:w="100" w:type="dxa"/>
              <w:bottom w:w="100" w:type="dxa"/>
              <w:right w:w="100" w:type="dxa"/>
            </w:tcMar>
          </w:tcPr>
          <w:p w14:paraId="00000044" w14:textId="77777777" w:rsidR="00E75EC0" w:rsidRPr="009D3FB9" w:rsidRDefault="00B64B68">
            <w:pPr>
              <w:widowControl w:val="0"/>
              <w:jc w:val="center"/>
              <w:rPr>
                <w:b/>
              </w:rPr>
            </w:pPr>
            <w:r w:rsidRPr="009D3FB9">
              <w:rPr>
                <w:b/>
              </w:rPr>
              <w:t>La totalidad del texto locutado para el video no debe superar las 500 palabras aproximadamente</w:t>
            </w:r>
          </w:p>
        </w:tc>
      </w:tr>
      <w:tr w:rsidR="009D3FB9" w:rsidRPr="009D3FB9" w14:paraId="4B1F1C50" w14:textId="77777777">
        <w:trPr>
          <w:trHeight w:val="420"/>
        </w:trPr>
        <w:tc>
          <w:tcPr>
            <w:tcW w:w="1032" w:type="dxa"/>
            <w:shd w:val="clear" w:color="auto" w:fill="auto"/>
            <w:tcMar>
              <w:top w:w="100" w:type="dxa"/>
              <w:left w:w="100" w:type="dxa"/>
              <w:bottom w:w="100" w:type="dxa"/>
              <w:right w:w="100" w:type="dxa"/>
            </w:tcMar>
          </w:tcPr>
          <w:p w14:paraId="00000048" w14:textId="77777777" w:rsidR="00E75EC0" w:rsidRPr="009D3FB9" w:rsidRDefault="00B64B68">
            <w:pPr>
              <w:widowControl w:val="0"/>
              <w:rPr>
                <w:b/>
              </w:rPr>
            </w:pPr>
            <w:r w:rsidRPr="009D3FB9">
              <w:rPr>
                <w:b/>
              </w:rPr>
              <w:t xml:space="preserve">Título </w:t>
            </w:r>
          </w:p>
        </w:tc>
        <w:tc>
          <w:tcPr>
            <w:tcW w:w="12380" w:type="dxa"/>
            <w:gridSpan w:val="4"/>
            <w:shd w:val="clear" w:color="auto" w:fill="auto"/>
            <w:tcMar>
              <w:top w:w="100" w:type="dxa"/>
              <w:left w:w="100" w:type="dxa"/>
              <w:bottom w:w="100" w:type="dxa"/>
              <w:right w:w="100" w:type="dxa"/>
            </w:tcMar>
          </w:tcPr>
          <w:p w14:paraId="00000049" w14:textId="77777777" w:rsidR="00E75EC0" w:rsidRPr="009D3FB9" w:rsidRDefault="00B64B68">
            <w:pPr>
              <w:widowControl w:val="0"/>
            </w:pPr>
            <w:r w:rsidRPr="009D3FB9">
              <w:t>Preparación del entorno de trabajo</w:t>
            </w:r>
          </w:p>
        </w:tc>
      </w:tr>
      <w:tr w:rsidR="009D3FB9" w:rsidRPr="009D3FB9" w14:paraId="038E03A8" w14:textId="77777777">
        <w:tc>
          <w:tcPr>
            <w:tcW w:w="1032" w:type="dxa"/>
            <w:shd w:val="clear" w:color="auto" w:fill="auto"/>
            <w:tcMar>
              <w:top w:w="100" w:type="dxa"/>
              <w:left w:w="100" w:type="dxa"/>
              <w:bottom w:w="100" w:type="dxa"/>
              <w:right w:w="100" w:type="dxa"/>
            </w:tcMar>
          </w:tcPr>
          <w:p w14:paraId="0000004D" w14:textId="77777777" w:rsidR="00E75EC0" w:rsidRPr="009D3FB9" w:rsidRDefault="00B64B68">
            <w:pPr>
              <w:widowControl w:val="0"/>
              <w:rPr>
                <w:b/>
              </w:rPr>
            </w:pPr>
            <w:r w:rsidRPr="009D3FB9">
              <w:rPr>
                <w:b/>
              </w:rPr>
              <w:t>Escena</w:t>
            </w:r>
          </w:p>
        </w:tc>
        <w:tc>
          <w:tcPr>
            <w:tcW w:w="4264" w:type="dxa"/>
            <w:shd w:val="clear" w:color="auto" w:fill="auto"/>
            <w:tcMar>
              <w:top w:w="100" w:type="dxa"/>
              <w:left w:w="100" w:type="dxa"/>
              <w:bottom w:w="100" w:type="dxa"/>
              <w:right w:w="100" w:type="dxa"/>
            </w:tcMar>
          </w:tcPr>
          <w:p w14:paraId="0000004E" w14:textId="77777777" w:rsidR="00E75EC0" w:rsidRPr="009D3FB9" w:rsidRDefault="00B64B68">
            <w:pPr>
              <w:widowControl w:val="0"/>
              <w:rPr>
                <w:b/>
              </w:rPr>
            </w:pPr>
            <w:r w:rsidRPr="009D3FB9">
              <w:rPr>
                <w:b/>
              </w:rPr>
              <w:t>Imagen</w:t>
            </w:r>
          </w:p>
        </w:tc>
        <w:tc>
          <w:tcPr>
            <w:tcW w:w="1538" w:type="dxa"/>
            <w:shd w:val="clear" w:color="auto" w:fill="auto"/>
            <w:tcMar>
              <w:top w:w="100" w:type="dxa"/>
              <w:left w:w="100" w:type="dxa"/>
              <w:bottom w:w="100" w:type="dxa"/>
              <w:right w:w="100" w:type="dxa"/>
            </w:tcMar>
          </w:tcPr>
          <w:p w14:paraId="0000004F" w14:textId="77777777" w:rsidR="00E75EC0" w:rsidRPr="009D3FB9" w:rsidRDefault="00B64B68">
            <w:pPr>
              <w:widowControl w:val="0"/>
              <w:rPr>
                <w:b/>
              </w:rPr>
            </w:pPr>
            <w:r w:rsidRPr="009D3FB9">
              <w:rPr>
                <w:b/>
              </w:rPr>
              <w:t>Sonido</w:t>
            </w:r>
          </w:p>
        </w:tc>
        <w:tc>
          <w:tcPr>
            <w:tcW w:w="3896" w:type="dxa"/>
            <w:shd w:val="clear" w:color="auto" w:fill="auto"/>
            <w:tcMar>
              <w:top w:w="100" w:type="dxa"/>
              <w:left w:w="100" w:type="dxa"/>
              <w:bottom w:w="100" w:type="dxa"/>
              <w:right w:w="100" w:type="dxa"/>
            </w:tcMar>
          </w:tcPr>
          <w:p w14:paraId="00000050" w14:textId="77777777" w:rsidR="00E75EC0" w:rsidRPr="009D3FB9" w:rsidRDefault="00B64B68">
            <w:pPr>
              <w:widowControl w:val="0"/>
              <w:rPr>
                <w:b/>
              </w:rPr>
            </w:pPr>
            <w:r w:rsidRPr="009D3FB9">
              <w:rPr>
                <w:b/>
              </w:rPr>
              <w:t>Narración (voz en off)</w:t>
            </w:r>
          </w:p>
        </w:tc>
        <w:tc>
          <w:tcPr>
            <w:tcW w:w="2682" w:type="dxa"/>
            <w:shd w:val="clear" w:color="auto" w:fill="auto"/>
            <w:tcMar>
              <w:top w:w="100" w:type="dxa"/>
              <w:left w:w="100" w:type="dxa"/>
              <w:bottom w:w="100" w:type="dxa"/>
              <w:right w:w="100" w:type="dxa"/>
            </w:tcMar>
          </w:tcPr>
          <w:p w14:paraId="00000051" w14:textId="77777777" w:rsidR="00E75EC0" w:rsidRPr="009D3FB9" w:rsidRDefault="00B64B68">
            <w:pPr>
              <w:widowControl w:val="0"/>
              <w:rPr>
                <w:b/>
              </w:rPr>
            </w:pPr>
            <w:r w:rsidRPr="009D3FB9">
              <w:rPr>
                <w:b/>
              </w:rPr>
              <w:t>Texto</w:t>
            </w:r>
          </w:p>
        </w:tc>
      </w:tr>
      <w:tr w:rsidR="009D3FB9" w:rsidRPr="009D3FB9" w14:paraId="7A2EE84B" w14:textId="77777777">
        <w:tc>
          <w:tcPr>
            <w:tcW w:w="1032" w:type="dxa"/>
            <w:shd w:val="clear" w:color="auto" w:fill="auto"/>
            <w:tcMar>
              <w:top w:w="100" w:type="dxa"/>
              <w:left w:w="100" w:type="dxa"/>
              <w:bottom w:w="100" w:type="dxa"/>
              <w:right w:w="100" w:type="dxa"/>
            </w:tcMar>
          </w:tcPr>
          <w:p w14:paraId="00000052" w14:textId="77777777" w:rsidR="00E75EC0" w:rsidRPr="009D3FB9" w:rsidRDefault="00E75EC0">
            <w:pPr>
              <w:widowControl w:val="0"/>
              <w:rPr>
                <w:b/>
              </w:rPr>
            </w:pPr>
          </w:p>
        </w:tc>
        <w:tc>
          <w:tcPr>
            <w:tcW w:w="4264" w:type="dxa"/>
            <w:shd w:val="clear" w:color="auto" w:fill="auto"/>
            <w:tcMar>
              <w:top w:w="100" w:type="dxa"/>
              <w:left w:w="100" w:type="dxa"/>
              <w:bottom w:w="100" w:type="dxa"/>
              <w:right w:w="100" w:type="dxa"/>
            </w:tcMar>
          </w:tcPr>
          <w:p w14:paraId="00000053" w14:textId="77777777" w:rsidR="00E75EC0" w:rsidRPr="009D3FB9" w:rsidRDefault="00E75EC0">
            <w:pPr>
              <w:widowControl w:val="0"/>
              <w:rPr>
                <w:b/>
              </w:rPr>
            </w:pPr>
          </w:p>
        </w:tc>
        <w:tc>
          <w:tcPr>
            <w:tcW w:w="1538" w:type="dxa"/>
            <w:shd w:val="clear" w:color="auto" w:fill="auto"/>
            <w:tcMar>
              <w:top w:w="100" w:type="dxa"/>
              <w:left w:w="100" w:type="dxa"/>
              <w:bottom w:w="100" w:type="dxa"/>
              <w:right w:w="100" w:type="dxa"/>
            </w:tcMar>
          </w:tcPr>
          <w:p w14:paraId="00000054" w14:textId="77777777" w:rsidR="00E75EC0" w:rsidRPr="009D3FB9" w:rsidRDefault="00E75EC0">
            <w:pPr>
              <w:widowControl w:val="0"/>
              <w:rPr>
                <w:b/>
              </w:rPr>
            </w:pPr>
          </w:p>
        </w:tc>
        <w:tc>
          <w:tcPr>
            <w:tcW w:w="3896" w:type="dxa"/>
            <w:shd w:val="clear" w:color="auto" w:fill="auto"/>
            <w:tcMar>
              <w:top w:w="100" w:type="dxa"/>
              <w:left w:w="100" w:type="dxa"/>
              <w:bottom w:w="100" w:type="dxa"/>
              <w:right w:w="100" w:type="dxa"/>
            </w:tcMar>
          </w:tcPr>
          <w:p w14:paraId="00000055" w14:textId="77777777" w:rsidR="00E75EC0" w:rsidRPr="009D3FB9" w:rsidRDefault="00E75EC0">
            <w:pPr>
              <w:widowControl w:val="0"/>
              <w:rPr>
                <w:b/>
              </w:rPr>
            </w:pPr>
          </w:p>
        </w:tc>
        <w:tc>
          <w:tcPr>
            <w:tcW w:w="2682" w:type="dxa"/>
            <w:shd w:val="clear" w:color="auto" w:fill="auto"/>
            <w:tcMar>
              <w:top w:w="100" w:type="dxa"/>
              <w:left w:w="100" w:type="dxa"/>
              <w:bottom w:w="100" w:type="dxa"/>
              <w:right w:w="100" w:type="dxa"/>
            </w:tcMar>
          </w:tcPr>
          <w:p w14:paraId="00000056" w14:textId="77777777" w:rsidR="00E75EC0" w:rsidRPr="009D3FB9" w:rsidRDefault="00E75EC0">
            <w:pPr>
              <w:widowControl w:val="0"/>
              <w:rPr>
                <w:b/>
              </w:rPr>
            </w:pPr>
          </w:p>
        </w:tc>
      </w:tr>
      <w:tr w:rsidR="009D3FB9" w:rsidRPr="009D3FB9" w14:paraId="54402FAF" w14:textId="77777777">
        <w:tc>
          <w:tcPr>
            <w:tcW w:w="1032" w:type="dxa"/>
            <w:shd w:val="clear" w:color="auto" w:fill="auto"/>
            <w:tcMar>
              <w:top w:w="100" w:type="dxa"/>
              <w:left w:w="100" w:type="dxa"/>
              <w:bottom w:w="100" w:type="dxa"/>
              <w:right w:w="100" w:type="dxa"/>
            </w:tcMar>
          </w:tcPr>
          <w:p w14:paraId="00000057" w14:textId="77777777" w:rsidR="00E75EC0" w:rsidRPr="009D3FB9" w:rsidRDefault="00B64B68">
            <w:pPr>
              <w:widowControl w:val="0"/>
              <w:rPr>
                <w:b/>
              </w:rPr>
            </w:pPr>
            <w:r w:rsidRPr="009D3FB9">
              <w:rPr>
                <w:b/>
              </w:rPr>
              <w:t>Escena 1</w:t>
            </w:r>
          </w:p>
        </w:tc>
        <w:tc>
          <w:tcPr>
            <w:tcW w:w="4264" w:type="dxa"/>
            <w:shd w:val="clear" w:color="auto" w:fill="auto"/>
            <w:tcMar>
              <w:top w:w="100" w:type="dxa"/>
              <w:left w:w="100" w:type="dxa"/>
              <w:bottom w:w="100" w:type="dxa"/>
              <w:right w:w="100" w:type="dxa"/>
            </w:tcMar>
          </w:tcPr>
          <w:p w14:paraId="00000058" w14:textId="77777777" w:rsidR="00E75EC0" w:rsidRPr="009D3FB9" w:rsidRDefault="00B64B68">
            <w:pPr>
              <w:widowControl w:val="0"/>
            </w:pPr>
            <w:r w:rsidRPr="009D3FB9">
              <w:t xml:space="preserve">Para el diseño de este video se recomienda utilizar escenas animadas. Se debe mostrar una persona trabajando </w:t>
            </w:r>
            <w:r w:rsidRPr="009D3FB9">
              <w:lastRenderedPageBreak/>
              <w:t>en un entorno de trabajo, donde se vea claramente que está realizando mantenimiento o ensamble de un equipo electrónico. Se sugiere utilizar una animación como la que se presenta a continuación:</w:t>
            </w:r>
          </w:p>
          <w:p w14:paraId="00000059" w14:textId="77777777" w:rsidR="00E75EC0" w:rsidRPr="009D3FB9" w:rsidRDefault="00000000">
            <w:pPr>
              <w:widowControl w:val="0"/>
            </w:pPr>
            <w:sdt>
              <w:sdtPr>
                <w:tag w:val="goog_rdk_2"/>
                <w:id w:val="-383490257"/>
              </w:sdtPr>
              <w:sdtContent>
                <w:commentRangeStart w:id="2"/>
              </w:sdtContent>
            </w:sdt>
            <w:r w:rsidR="00B64B68" w:rsidRPr="009D3FB9">
              <w:rPr>
                <w:noProof/>
                <w:lang w:val="es-CO"/>
              </w:rPr>
              <w:drawing>
                <wp:inline distT="0" distB="0" distL="0" distR="0" wp14:anchorId="7DED03D7" wp14:editId="08B94C77">
                  <wp:extent cx="2168164" cy="1231517"/>
                  <wp:effectExtent l="0" t="0" r="0" b="0"/>
                  <wp:docPr id="38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168164" cy="1231517"/>
                          </a:xfrm>
                          <a:prstGeom prst="rect">
                            <a:avLst/>
                          </a:prstGeom>
                          <a:ln/>
                        </pic:spPr>
                      </pic:pic>
                    </a:graphicData>
                  </a:graphic>
                </wp:inline>
              </w:drawing>
            </w:r>
            <w:commentRangeEnd w:id="2"/>
            <w:r w:rsidR="00B64B68" w:rsidRPr="009D3FB9">
              <w:commentReference w:id="2"/>
            </w:r>
          </w:p>
          <w:p w14:paraId="0000005A" w14:textId="77777777" w:rsidR="00E75EC0" w:rsidRPr="009D3FB9" w:rsidRDefault="00E75EC0">
            <w:pPr>
              <w:widowControl w:val="0"/>
            </w:pPr>
          </w:p>
          <w:p w14:paraId="0000005B" w14:textId="77777777" w:rsidR="00E75EC0" w:rsidRPr="009D3FB9" w:rsidRDefault="00E75EC0">
            <w:pPr>
              <w:widowControl w:val="0"/>
            </w:pPr>
          </w:p>
        </w:tc>
        <w:tc>
          <w:tcPr>
            <w:tcW w:w="1538" w:type="dxa"/>
            <w:shd w:val="clear" w:color="auto" w:fill="auto"/>
            <w:tcMar>
              <w:top w:w="100" w:type="dxa"/>
              <w:left w:w="100" w:type="dxa"/>
              <w:bottom w:w="100" w:type="dxa"/>
              <w:right w:w="100" w:type="dxa"/>
            </w:tcMar>
          </w:tcPr>
          <w:p w14:paraId="0000005C" w14:textId="77777777" w:rsidR="00E75EC0" w:rsidRPr="009D3FB9" w:rsidRDefault="00B64B68">
            <w:pPr>
              <w:widowControl w:val="0"/>
            </w:pPr>
            <w:r w:rsidRPr="009D3FB9">
              <w:lastRenderedPageBreak/>
              <w:t xml:space="preserve">Colocar música de fondo que </w:t>
            </w:r>
            <w:r w:rsidRPr="009D3FB9">
              <w:lastRenderedPageBreak/>
              <w:t>dinamice el video y que permita identificar la narración.</w:t>
            </w:r>
          </w:p>
        </w:tc>
        <w:tc>
          <w:tcPr>
            <w:tcW w:w="3896" w:type="dxa"/>
            <w:shd w:val="clear" w:color="auto" w:fill="auto"/>
            <w:tcMar>
              <w:top w:w="100" w:type="dxa"/>
              <w:left w:w="100" w:type="dxa"/>
              <w:bottom w:w="100" w:type="dxa"/>
              <w:right w:w="100" w:type="dxa"/>
            </w:tcMar>
          </w:tcPr>
          <w:p w14:paraId="0000005D" w14:textId="77777777" w:rsidR="00E75EC0" w:rsidRPr="009D3FB9" w:rsidRDefault="00B64B68">
            <w:pPr>
              <w:widowControl w:val="0"/>
            </w:pPr>
            <w:r w:rsidRPr="009D3FB9">
              <w:lastRenderedPageBreak/>
              <w:t xml:space="preserve">En este espacio de formación se aprenderá a reconocer la importancia de la preparación del entorno de </w:t>
            </w:r>
            <w:r w:rsidRPr="009D3FB9">
              <w:lastRenderedPageBreak/>
              <w:t>trabajo, se busca que todas las recomendaciones expresadas en este componente se conviertan en buenos hábitos y se incorporen en las buenas prácticas del quehacer propio de la actividad.</w:t>
            </w:r>
          </w:p>
        </w:tc>
        <w:tc>
          <w:tcPr>
            <w:tcW w:w="2682" w:type="dxa"/>
            <w:shd w:val="clear" w:color="auto" w:fill="auto"/>
            <w:tcMar>
              <w:top w:w="100" w:type="dxa"/>
              <w:left w:w="100" w:type="dxa"/>
              <w:bottom w:w="100" w:type="dxa"/>
              <w:right w:w="100" w:type="dxa"/>
            </w:tcMar>
          </w:tcPr>
          <w:p w14:paraId="0000005E" w14:textId="77777777" w:rsidR="00E75EC0" w:rsidRPr="009D3FB9" w:rsidRDefault="00B64B68">
            <w:pPr>
              <w:widowControl w:val="0"/>
            </w:pPr>
            <w:r w:rsidRPr="009D3FB9">
              <w:lastRenderedPageBreak/>
              <w:t>Preparación del entorno de trabajo.</w:t>
            </w:r>
          </w:p>
        </w:tc>
      </w:tr>
      <w:tr w:rsidR="009D3FB9" w:rsidRPr="009D3FB9" w14:paraId="3FBC33A2" w14:textId="77777777">
        <w:tc>
          <w:tcPr>
            <w:tcW w:w="1032" w:type="dxa"/>
            <w:shd w:val="clear" w:color="auto" w:fill="auto"/>
            <w:tcMar>
              <w:top w:w="100" w:type="dxa"/>
              <w:left w:w="100" w:type="dxa"/>
              <w:bottom w:w="100" w:type="dxa"/>
              <w:right w:w="100" w:type="dxa"/>
            </w:tcMar>
          </w:tcPr>
          <w:p w14:paraId="0000005F" w14:textId="77777777" w:rsidR="00E75EC0" w:rsidRPr="009D3FB9" w:rsidRDefault="00B64B68">
            <w:pPr>
              <w:widowControl w:val="0"/>
              <w:rPr>
                <w:b/>
              </w:rPr>
            </w:pPr>
            <w:r w:rsidRPr="009D3FB9">
              <w:rPr>
                <w:b/>
              </w:rPr>
              <w:t>Escena 2</w:t>
            </w:r>
          </w:p>
        </w:tc>
        <w:tc>
          <w:tcPr>
            <w:tcW w:w="4264" w:type="dxa"/>
            <w:shd w:val="clear" w:color="auto" w:fill="auto"/>
            <w:tcMar>
              <w:top w:w="100" w:type="dxa"/>
              <w:left w:w="100" w:type="dxa"/>
              <w:bottom w:w="100" w:type="dxa"/>
              <w:right w:w="100" w:type="dxa"/>
            </w:tcMar>
          </w:tcPr>
          <w:p w14:paraId="00000060" w14:textId="77777777" w:rsidR="00E75EC0" w:rsidRPr="009D3FB9" w:rsidRDefault="00B64B68">
            <w:pPr>
              <w:widowControl w:val="0"/>
            </w:pPr>
            <w:r w:rsidRPr="009D3FB9">
              <w:t>Mostrar una escena de un entorno de trabajo con equipos electrónicos donde se presenten algunos elementos de seguridad y protección, puede ser chalecos, gafas, guantes, etc. Se propone que sea una escena similar a la que se presenta a continuación.</w:t>
            </w:r>
          </w:p>
          <w:p w14:paraId="00000061" w14:textId="77777777" w:rsidR="00E75EC0" w:rsidRPr="009D3FB9" w:rsidRDefault="00E75EC0">
            <w:pPr>
              <w:widowControl w:val="0"/>
            </w:pPr>
          </w:p>
          <w:p w14:paraId="00000062" w14:textId="77777777" w:rsidR="00E75EC0" w:rsidRPr="009D3FB9" w:rsidRDefault="00000000">
            <w:pPr>
              <w:widowControl w:val="0"/>
            </w:pPr>
            <w:sdt>
              <w:sdtPr>
                <w:tag w:val="goog_rdk_3"/>
                <w:id w:val="2061747466"/>
              </w:sdtPr>
              <w:sdtContent>
                <w:commentRangeStart w:id="3"/>
              </w:sdtContent>
            </w:sdt>
            <w:r w:rsidR="00B64B68" w:rsidRPr="009D3FB9">
              <w:rPr>
                <w:noProof/>
                <w:lang w:val="es-CO"/>
              </w:rPr>
              <w:drawing>
                <wp:inline distT="0" distB="0" distL="0" distR="0" wp14:anchorId="47B7205C" wp14:editId="57614CED">
                  <wp:extent cx="2054738" cy="1156920"/>
                  <wp:effectExtent l="0" t="0" r="0" b="0"/>
                  <wp:docPr id="38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2054738" cy="1156920"/>
                          </a:xfrm>
                          <a:prstGeom prst="rect">
                            <a:avLst/>
                          </a:prstGeom>
                          <a:ln/>
                        </pic:spPr>
                      </pic:pic>
                    </a:graphicData>
                  </a:graphic>
                </wp:inline>
              </w:drawing>
            </w:r>
            <w:commentRangeEnd w:id="3"/>
            <w:r w:rsidR="00B64B68" w:rsidRPr="009D3FB9">
              <w:commentReference w:id="3"/>
            </w:r>
          </w:p>
          <w:p w14:paraId="00000063" w14:textId="77777777" w:rsidR="00E75EC0" w:rsidRPr="009D3FB9" w:rsidRDefault="00E75EC0">
            <w:pPr>
              <w:widowControl w:val="0"/>
            </w:pPr>
          </w:p>
        </w:tc>
        <w:tc>
          <w:tcPr>
            <w:tcW w:w="1538" w:type="dxa"/>
            <w:shd w:val="clear" w:color="auto" w:fill="auto"/>
            <w:tcMar>
              <w:top w:w="100" w:type="dxa"/>
              <w:left w:w="100" w:type="dxa"/>
              <w:bottom w:w="100" w:type="dxa"/>
              <w:right w:w="100" w:type="dxa"/>
            </w:tcMar>
          </w:tcPr>
          <w:p w14:paraId="00000064" w14:textId="77777777" w:rsidR="00E75EC0" w:rsidRPr="009D3FB9" w:rsidRDefault="00B64B68">
            <w:pPr>
              <w:widowControl w:val="0"/>
            </w:pPr>
            <w:r w:rsidRPr="009D3FB9">
              <w:lastRenderedPageBreak/>
              <w:t>Colocar música de fondo que dinamice el video y que permita identificar la narración.</w:t>
            </w:r>
          </w:p>
        </w:tc>
        <w:tc>
          <w:tcPr>
            <w:tcW w:w="3896" w:type="dxa"/>
            <w:shd w:val="clear" w:color="auto" w:fill="auto"/>
            <w:tcMar>
              <w:top w:w="100" w:type="dxa"/>
              <w:left w:w="100" w:type="dxa"/>
              <w:bottom w:w="100" w:type="dxa"/>
              <w:right w:w="100" w:type="dxa"/>
            </w:tcMar>
          </w:tcPr>
          <w:p w14:paraId="00000065" w14:textId="77777777" w:rsidR="00E75EC0" w:rsidRPr="009D3FB9" w:rsidRDefault="00B64B68">
            <w:pPr>
              <w:jc w:val="both"/>
            </w:pPr>
            <w:r w:rsidRPr="009D3FB9">
              <w:t xml:space="preserve">Los entornos de trabajo son lugares </w:t>
            </w:r>
            <w:sdt>
              <w:sdtPr>
                <w:tag w:val="goog_rdk_4"/>
                <w:id w:val="1155108322"/>
              </w:sdtPr>
              <w:sdtContent>
                <w:del w:id="4" w:author="USER" w:date="2022-09-04T15:48:00Z">
                  <w:r w:rsidRPr="009D3FB9">
                    <w:delText xml:space="preserve"> </w:delText>
                  </w:r>
                </w:del>
              </w:sdtContent>
            </w:sdt>
            <w:r w:rsidRPr="009D3FB9">
              <w:t xml:space="preserve">en los que se pasa mucho tiempo en la ejecución de las labores y, por tanto, deben cumplir con algunos requisitos indispensables para evitar accidentes, daños en equipos e infraestructura. Es importante tener espacios delimitados y seguros, así como la ubicación destinada para todos los elementos del taller. </w:t>
            </w:r>
          </w:p>
          <w:p w14:paraId="00000066" w14:textId="77777777" w:rsidR="00E75EC0" w:rsidRPr="009D3FB9" w:rsidRDefault="00B64B68">
            <w:pPr>
              <w:jc w:val="both"/>
              <w:rPr>
                <w:sz w:val="20"/>
                <w:szCs w:val="20"/>
              </w:rPr>
            </w:pPr>
            <w:r w:rsidRPr="009D3FB9">
              <w:t>Respetar las normas y las condiciones de manipulación de los elementos del entorno puede hacer la diferencia entre regresar tranquilo al hogar o tener un accidente.</w:t>
            </w:r>
          </w:p>
        </w:tc>
        <w:tc>
          <w:tcPr>
            <w:tcW w:w="2682" w:type="dxa"/>
            <w:shd w:val="clear" w:color="auto" w:fill="auto"/>
            <w:tcMar>
              <w:top w:w="100" w:type="dxa"/>
              <w:left w:w="100" w:type="dxa"/>
              <w:bottom w:w="100" w:type="dxa"/>
              <w:right w:w="100" w:type="dxa"/>
            </w:tcMar>
          </w:tcPr>
          <w:p w14:paraId="00000067" w14:textId="77777777" w:rsidR="00E75EC0" w:rsidRPr="009D3FB9" w:rsidRDefault="00B64B68">
            <w:pPr>
              <w:widowControl w:val="0"/>
            </w:pPr>
            <w:r w:rsidRPr="009D3FB9">
              <w:t>Requisitos indispensables para evitar:</w:t>
            </w:r>
          </w:p>
          <w:p w14:paraId="00000068" w14:textId="6EF3FC35" w:rsidR="00E75EC0" w:rsidRPr="009D3FB9" w:rsidRDefault="00D97A02">
            <w:pPr>
              <w:widowControl w:val="0"/>
            </w:pPr>
            <w:r w:rsidRPr="009D3FB9">
              <w:t>Accidentes</w:t>
            </w:r>
          </w:p>
          <w:p w14:paraId="00000069" w14:textId="77777777" w:rsidR="00E75EC0" w:rsidRPr="009D3FB9" w:rsidRDefault="00B64B68">
            <w:pPr>
              <w:widowControl w:val="0"/>
            </w:pPr>
            <w:r w:rsidRPr="009D3FB9">
              <w:t>Daño de equipos</w:t>
            </w:r>
          </w:p>
          <w:p w14:paraId="0000006A" w14:textId="77777777" w:rsidR="00E75EC0" w:rsidRPr="009D3FB9" w:rsidRDefault="00B64B68">
            <w:pPr>
              <w:widowControl w:val="0"/>
            </w:pPr>
            <w:r w:rsidRPr="009D3FB9">
              <w:t>Infraestructura</w:t>
            </w:r>
          </w:p>
          <w:p w14:paraId="0000006B" w14:textId="77777777" w:rsidR="00E75EC0" w:rsidRPr="009D3FB9" w:rsidRDefault="00B64B68">
            <w:pPr>
              <w:widowControl w:val="0"/>
            </w:pPr>
            <w:r w:rsidRPr="009D3FB9">
              <w:t>Espacios delimitados y seguros</w:t>
            </w:r>
          </w:p>
          <w:p w14:paraId="0000006C" w14:textId="77777777" w:rsidR="00E75EC0" w:rsidRPr="009D3FB9" w:rsidRDefault="00B64B68">
            <w:pPr>
              <w:widowControl w:val="0"/>
            </w:pPr>
            <w:r w:rsidRPr="009D3FB9">
              <w:t>Ubicación para los elementos del taller</w:t>
            </w:r>
          </w:p>
        </w:tc>
      </w:tr>
      <w:tr w:rsidR="009D3FB9" w:rsidRPr="009D3FB9" w14:paraId="3424DA35" w14:textId="77777777">
        <w:tc>
          <w:tcPr>
            <w:tcW w:w="1032" w:type="dxa"/>
            <w:shd w:val="clear" w:color="auto" w:fill="auto"/>
            <w:tcMar>
              <w:top w:w="100" w:type="dxa"/>
              <w:left w:w="100" w:type="dxa"/>
              <w:bottom w:w="100" w:type="dxa"/>
              <w:right w:w="100" w:type="dxa"/>
            </w:tcMar>
          </w:tcPr>
          <w:p w14:paraId="0000006D" w14:textId="77777777" w:rsidR="00E75EC0" w:rsidRPr="009D3FB9" w:rsidRDefault="00B64B68">
            <w:pPr>
              <w:widowControl w:val="0"/>
              <w:rPr>
                <w:b/>
              </w:rPr>
            </w:pPr>
            <w:r w:rsidRPr="009D3FB9">
              <w:rPr>
                <w:b/>
              </w:rPr>
              <w:t>Escena 3</w:t>
            </w:r>
          </w:p>
        </w:tc>
        <w:tc>
          <w:tcPr>
            <w:tcW w:w="4264" w:type="dxa"/>
            <w:shd w:val="clear" w:color="auto" w:fill="auto"/>
            <w:tcMar>
              <w:top w:w="100" w:type="dxa"/>
              <w:left w:w="100" w:type="dxa"/>
              <w:bottom w:w="100" w:type="dxa"/>
              <w:right w:w="100" w:type="dxa"/>
            </w:tcMar>
          </w:tcPr>
          <w:p w14:paraId="0000006E" w14:textId="211F79C9" w:rsidR="00E75EC0" w:rsidRPr="009D3FB9" w:rsidRDefault="00B64B68">
            <w:pPr>
              <w:widowControl w:val="0"/>
            </w:pPr>
            <w:r w:rsidRPr="009D3FB9">
              <w:t>Se debe mostrar un ambiente de taller o sitio de trabajo donde estén presentes instrumentos, equipos y herramientas electrónicos, además de una persona idónea que los manipule. Se propone una escena similar a la que se presenta a continuación.</w:t>
            </w:r>
          </w:p>
          <w:p w14:paraId="0000006F" w14:textId="77777777" w:rsidR="00E75EC0" w:rsidRPr="009D3FB9" w:rsidRDefault="00E75EC0">
            <w:pPr>
              <w:widowControl w:val="0"/>
            </w:pPr>
          </w:p>
          <w:p w14:paraId="00000070" w14:textId="77777777" w:rsidR="00E75EC0" w:rsidRPr="009D3FB9" w:rsidRDefault="00000000">
            <w:pPr>
              <w:widowControl w:val="0"/>
            </w:pPr>
            <w:sdt>
              <w:sdtPr>
                <w:tag w:val="goog_rdk_5"/>
                <w:id w:val="1680474705"/>
              </w:sdtPr>
              <w:sdtContent>
                <w:commentRangeStart w:id="5"/>
              </w:sdtContent>
            </w:sdt>
            <w:r w:rsidR="00B64B68" w:rsidRPr="009D3FB9">
              <w:rPr>
                <w:noProof/>
                <w:lang w:val="es-CO"/>
              </w:rPr>
              <w:drawing>
                <wp:inline distT="0" distB="0" distL="0" distR="0" wp14:anchorId="4AD10254" wp14:editId="4F532F60">
                  <wp:extent cx="2368025" cy="1304479"/>
                  <wp:effectExtent l="0" t="0" r="0" b="0"/>
                  <wp:docPr id="3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2368025" cy="1304479"/>
                          </a:xfrm>
                          <a:prstGeom prst="rect">
                            <a:avLst/>
                          </a:prstGeom>
                          <a:ln/>
                        </pic:spPr>
                      </pic:pic>
                    </a:graphicData>
                  </a:graphic>
                </wp:inline>
              </w:drawing>
            </w:r>
            <w:commentRangeEnd w:id="5"/>
            <w:r w:rsidR="00B64B68" w:rsidRPr="009D3FB9">
              <w:commentReference w:id="5"/>
            </w:r>
          </w:p>
          <w:p w14:paraId="00000071" w14:textId="77777777" w:rsidR="00E75EC0" w:rsidRPr="009D3FB9" w:rsidRDefault="00E75EC0">
            <w:pPr>
              <w:widowControl w:val="0"/>
            </w:pPr>
          </w:p>
        </w:tc>
        <w:tc>
          <w:tcPr>
            <w:tcW w:w="1538" w:type="dxa"/>
            <w:shd w:val="clear" w:color="auto" w:fill="auto"/>
            <w:tcMar>
              <w:top w:w="100" w:type="dxa"/>
              <w:left w:w="100" w:type="dxa"/>
              <w:bottom w:w="100" w:type="dxa"/>
              <w:right w:w="100" w:type="dxa"/>
            </w:tcMar>
          </w:tcPr>
          <w:p w14:paraId="00000072" w14:textId="77777777" w:rsidR="00E75EC0" w:rsidRPr="009D3FB9" w:rsidRDefault="00B64B68">
            <w:pPr>
              <w:widowControl w:val="0"/>
            </w:pPr>
            <w:r w:rsidRPr="009D3FB9">
              <w:t>Colocar música de fondo que dinamice el video y que permita identificar la narración</w:t>
            </w:r>
          </w:p>
        </w:tc>
        <w:tc>
          <w:tcPr>
            <w:tcW w:w="3896" w:type="dxa"/>
            <w:shd w:val="clear" w:color="auto" w:fill="auto"/>
            <w:tcMar>
              <w:top w:w="100" w:type="dxa"/>
              <w:left w:w="100" w:type="dxa"/>
              <w:bottom w:w="100" w:type="dxa"/>
              <w:right w:w="100" w:type="dxa"/>
            </w:tcMar>
          </w:tcPr>
          <w:p w14:paraId="00000073" w14:textId="77777777" w:rsidR="00E75EC0" w:rsidRPr="009D3FB9" w:rsidRDefault="00B64B68">
            <w:pPr>
              <w:jc w:val="both"/>
            </w:pPr>
            <w:r w:rsidRPr="009D3FB9">
              <w:t xml:space="preserve">Los instrumentos, equipos y herramientas de cada ambiente requieren de un cuidado especial, para evitar el deterioro y el desajuste provocado por el desgaste y uso frecuente; para ello, existen algunos procedimientos que deben ejecutarse en procura de su conservación, teniendo cuidados diferenciados de acuerdo con el dispositivo y sus características. </w:t>
            </w:r>
          </w:p>
          <w:p w14:paraId="00000074" w14:textId="77777777" w:rsidR="00E75EC0" w:rsidRPr="009D3FB9" w:rsidRDefault="00E75EC0">
            <w:pPr>
              <w:jc w:val="both"/>
            </w:pPr>
          </w:p>
          <w:p w14:paraId="00000075" w14:textId="77777777" w:rsidR="00E75EC0" w:rsidRPr="009D3FB9" w:rsidRDefault="00E75EC0">
            <w:pPr>
              <w:jc w:val="both"/>
            </w:pPr>
          </w:p>
        </w:tc>
        <w:tc>
          <w:tcPr>
            <w:tcW w:w="2682" w:type="dxa"/>
            <w:shd w:val="clear" w:color="auto" w:fill="auto"/>
            <w:tcMar>
              <w:top w:w="100" w:type="dxa"/>
              <w:left w:w="100" w:type="dxa"/>
              <w:bottom w:w="100" w:type="dxa"/>
              <w:right w:w="100" w:type="dxa"/>
            </w:tcMar>
          </w:tcPr>
          <w:p w14:paraId="00000076" w14:textId="77777777" w:rsidR="00E75EC0" w:rsidRPr="009D3FB9" w:rsidRDefault="00B64B68">
            <w:pPr>
              <w:widowControl w:val="0"/>
            </w:pPr>
            <w:r w:rsidRPr="009D3FB9">
              <w:t xml:space="preserve">Instrumentos, equipos y herramientas. </w:t>
            </w:r>
          </w:p>
          <w:p w14:paraId="00000077" w14:textId="77777777" w:rsidR="00E75EC0" w:rsidRPr="009D3FB9" w:rsidRDefault="00B64B68">
            <w:pPr>
              <w:widowControl w:val="0"/>
            </w:pPr>
            <w:r w:rsidRPr="009D3FB9">
              <w:t>Cuidado especial</w:t>
            </w:r>
          </w:p>
          <w:p w14:paraId="00000078" w14:textId="77777777" w:rsidR="00E75EC0" w:rsidRPr="009D3FB9" w:rsidRDefault="00B64B68">
            <w:pPr>
              <w:widowControl w:val="0"/>
            </w:pPr>
            <w:r w:rsidRPr="009D3FB9">
              <w:t>Evitar deterioro</w:t>
            </w:r>
          </w:p>
          <w:p w14:paraId="00000079" w14:textId="77777777" w:rsidR="00E75EC0" w:rsidRPr="009D3FB9" w:rsidRDefault="00B64B68">
            <w:pPr>
              <w:widowControl w:val="0"/>
            </w:pPr>
            <w:r w:rsidRPr="009D3FB9">
              <w:t>Cuidado diferenciado de acuerdo con el dispositivo y sus características.</w:t>
            </w:r>
          </w:p>
        </w:tc>
      </w:tr>
      <w:tr w:rsidR="009D3FB9" w:rsidRPr="009D3FB9" w14:paraId="790B67F1" w14:textId="77777777">
        <w:tc>
          <w:tcPr>
            <w:tcW w:w="1032" w:type="dxa"/>
            <w:shd w:val="clear" w:color="auto" w:fill="auto"/>
            <w:tcMar>
              <w:top w:w="100" w:type="dxa"/>
              <w:left w:w="100" w:type="dxa"/>
              <w:bottom w:w="100" w:type="dxa"/>
              <w:right w:w="100" w:type="dxa"/>
            </w:tcMar>
          </w:tcPr>
          <w:p w14:paraId="0000007A" w14:textId="77777777" w:rsidR="00E75EC0" w:rsidRPr="009D3FB9" w:rsidRDefault="00B64B68">
            <w:pPr>
              <w:widowControl w:val="0"/>
              <w:rPr>
                <w:b/>
              </w:rPr>
            </w:pPr>
            <w:r w:rsidRPr="009D3FB9">
              <w:rPr>
                <w:b/>
              </w:rPr>
              <w:t>Escena 4</w:t>
            </w:r>
          </w:p>
        </w:tc>
        <w:tc>
          <w:tcPr>
            <w:tcW w:w="4264" w:type="dxa"/>
            <w:shd w:val="clear" w:color="auto" w:fill="auto"/>
            <w:tcMar>
              <w:top w:w="100" w:type="dxa"/>
              <w:left w:w="100" w:type="dxa"/>
              <w:bottom w:w="100" w:type="dxa"/>
              <w:right w:w="100" w:type="dxa"/>
            </w:tcMar>
          </w:tcPr>
          <w:p w14:paraId="0000007B" w14:textId="77777777" w:rsidR="00E75EC0" w:rsidRPr="009D3FB9" w:rsidRDefault="00B64B68">
            <w:pPr>
              <w:widowControl w:val="0"/>
            </w:pPr>
            <w:r w:rsidRPr="009D3FB9">
              <w:t>Para la presentación de esta escena se propone emplear dos videos animados, en principio se muestra una persona leyendo un manual o documento, luego una persona realizando el ensamble o mantenimiento de un equipo. Para ello, se proponen los siguientes o algo similar:</w:t>
            </w:r>
          </w:p>
          <w:p w14:paraId="0000007C" w14:textId="77777777" w:rsidR="00E75EC0" w:rsidRPr="009D3FB9" w:rsidRDefault="00E75EC0">
            <w:pPr>
              <w:widowControl w:val="0"/>
            </w:pPr>
          </w:p>
          <w:p w14:paraId="0000007D" w14:textId="77777777" w:rsidR="00E75EC0" w:rsidRPr="009D3FB9" w:rsidRDefault="00000000">
            <w:pPr>
              <w:widowControl w:val="0"/>
            </w:pPr>
            <w:sdt>
              <w:sdtPr>
                <w:tag w:val="goog_rdk_6"/>
                <w:id w:val="161981086"/>
              </w:sdtPr>
              <w:sdtContent>
                <w:commentRangeStart w:id="6"/>
              </w:sdtContent>
            </w:sdt>
            <w:r w:rsidR="00B64B68" w:rsidRPr="009D3FB9">
              <w:rPr>
                <w:noProof/>
                <w:lang w:val="es-CO"/>
              </w:rPr>
              <w:drawing>
                <wp:inline distT="0" distB="0" distL="0" distR="0" wp14:anchorId="454D4E11" wp14:editId="41B8B3FF">
                  <wp:extent cx="2365292" cy="1318010"/>
                  <wp:effectExtent l="0" t="0" r="0" b="0"/>
                  <wp:docPr id="38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2365292" cy="1318010"/>
                          </a:xfrm>
                          <a:prstGeom prst="rect">
                            <a:avLst/>
                          </a:prstGeom>
                          <a:ln/>
                        </pic:spPr>
                      </pic:pic>
                    </a:graphicData>
                  </a:graphic>
                </wp:inline>
              </w:drawing>
            </w:r>
            <w:commentRangeEnd w:id="6"/>
            <w:r w:rsidR="00B64B68" w:rsidRPr="009D3FB9">
              <w:commentReference w:id="6"/>
            </w:r>
          </w:p>
          <w:p w14:paraId="0000007E" w14:textId="77777777" w:rsidR="00E75EC0" w:rsidRPr="009D3FB9" w:rsidRDefault="00E75EC0">
            <w:pPr>
              <w:widowControl w:val="0"/>
              <w:rPr>
                <w:sz w:val="16"/>
                <w:szCs w:val="16"/>
              </w:rPr>
            </w:pPr>
          </w:p>
          <w:p w14:paraId="0000007F" w14:textId="77777777" w:rsidR="00E75EC0" w:rsidRPr="009D3FB9" w:rsidRDefault="00000000">
            <w:pPr>
              <w:widowControl w:val="0"/>
            </w:pPr>
            <w:sdt>
              <w:sdtPr>
                <w:tag w:val="goog_rdk_7"/>
                <w:id w:val="-1148590853"/>
              </w:sdtPr>
              <w:sdtContent>
                <w:commentRangeStart w:id="7"/>
              </w:sdtContent>
            </w:sdt>
            <w:r w:rsidR="00B64B68" w:rsidRPr="009D3FB9">
              <w:rPr>
                <w:noProof/>
                <w:lang w:val="es-CO"/>
              </w:rPr>
              <w:drawing>
                <wp:inline distT="0" distB="0" distL="0" distR="0" wp14:anchorId="65DE24F6" wp14:editId="163CDDB7">
                  <wp:extent cx="2390797" cy="1309974"/>
                  <wp:effectExtent l="0" t="0" r="0" b="0"/>
                  <wp:docPr id="38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2390797" cy="1309974"/>
                          </a:xfrm>
                          <a:prstGeom prst="rect">
                            <a:avLst/>
                          </a:prstGeom>
                          <a:ln/>
                        </pic:spPr>
                      </pic:pic>
                    </a:graphicData>
                  </a:graphic>
                </wp:inline>
              </w:drawing>
            </w:r>
            <w:commentRangeEnd w:id="7"/>
            <w:r w:rsidR="00B64B68" w:rsidRPr="009D3FB9">
              <w:commentReference w:id="7"/>
            </w:r>
          </w:p>
          <w:p w14:paraId="00000080" w14:textId="77777777" w:rsidR="00E75EC0" w:rsidRPr="009D3FB9" w:rsidRDefault="00E75EC0">
            <w:pPr>
              <w:widowControl w:val="0"/>
            </w:pPr>
          </w:p>
        </w:tc>
        <w:tc>
          <w:tcPr>
            <w:tcW w:w="1538" w:type="dxa"/>
            <w:shd w:val="clear" w:color="auto" w:fill="auto"/>
            <w:tcMar>
              <w:top w:w="100" w:type="dxa"/>
              <w:left w:w="100" w:type="dxa"/>
              <w:bottom w:w="100" w:type="dxa"/>
              <w:right w:w="100" w:type="dxa"/>
            </w:tcMar>
          </w:tcPr>
          <w:p w14:paraId="00000081" w14:textId="77777777" w:rsidR="00E75EC0" w:rsidRPr="009D3FB9" w:rsidRDefault="00B64B68">
            <w:pPr>
              <w:widowControl w:val="0"/>
            </w:pPr>
            <w:r w:rsidRPr="009D3FB9">
              <w:lastRenderedPageBreak/>
              <w:t>Colocar música de fondo que dinamice el video y que permita identificar la narración</w:t>
            </w:r>
          </w:p>
        </w:tc>
        <w:tc>
          <w:tcPr>
            <w:tcW w:w="3896" w:type="dxa"/>
            <w:shd w:val="clear" w:color="auto" w:fill="auto"/>
            <w:tcMar>
              <w:top w:w="100" w:type="dxa"/>
              <w:left w:w="100" w:type="dxa"/>
              <w:bottom w:w="100" w:type="dxa"/>
              <w:right w:w="100" w:type="dxa"/>
            </w:tcMar>
          </w:tcPr>
          <w:p w14:paraId="00000082" w14:textId="77777777" w:rsidR="00E75EC0" w:rsidRPr="009D3FB9" w:rsidRDefault="00B64B68">
            <w:pPr>
              <w:jc w:val="both"/>
            </w:pPr>
            <w:r w:rsidRPr="009D3FB9">
              <w:t>Los documentos técnicos se convierten en la base para el mantenimiento de cualquier equipo; suministran información técnica y son de uso recomendado por parte de los fabricantes, convirtiéndolos en una excelente fuente de consulta y resolución de inquietudes.</w:t>
            </w:r>
          </w:p>
          <w:p w14:paraId="00000083" w14:textId="77777777" w:rsidR="00E75EC0" w:rsidRPr="009D3FB9" w:rsidRDefault="00E75EC0">
            <w:pPr>
              <w:jc w:val="both"/>
            </w:pPr>
          </w:p>
          <w:p w14:paraId="00000084" w14:textId="77777777" w:rsidR="00E75EC0" w:rsidRPr="009D3FB9" w:rsidRDefault="00B64B68">
            <w:pPr>
              <w:jc w:val="both"/>
            </w:pPr>
            <w:r w:rsidRPr="009D3FB9">
              <w:t xml:space="preserve">Generalmente, ofrecen información con datos relevantes que le permiten al usuario final realizar el montaje, </w:t>
            </w:r>
            <w:r w:rsidRPr="009D3FB9">
              <w:lastRenderedPageBreak/>
              <w:t>armado e instalación de los componentes. Es de suma importancia la conservación de los manuales del fabricante y del usuario, ya que permiten tener un histórico del equipo, pero también, se convierten en el fundamento de su hoja de vida.</w:t>
            </w:r>
          </w:p>
        </w:tc>
        <w:tc>
          <w:tcPr>
            <w:tcW w:w="2682" w:type="dxa"/>
            <w:shd w:val="clear" w:color="auto" w:fill="auto"/>
            <w:tcMar>
              <w:top w:w="100" w:type="dxa"/>
              <w:left w:w="100" w:type="dxa"/>
              <w:bottom w:w="100" w:type="dxa"/>
              <w:right w:w="100" w:type="dxa"/>
            </w:tcMar>
          </w:tcPr>
          <w:p w14:paraId="00000085" w14:textId="77777777" w:rsidR="00E75EC0" w:rsidRPr="009D3FB9" w:rsidRDefault="00B64B68">
            <w:pPr>
              <w:widowControl w:val="0"/>
            </w:pPr>
            <w:r w:rsidRPr="009D3FB9">
              <w:lastRenderedPageBreak/>
              <w:t>Documentos técnicos.</w:t>
            </w:r>
          </w:p>
          <w:p w14:paraId="00000086" w14:textId="77777777" w:rsidR="00E75EC0" w:rsidRPr="009D3FB9" w:rsidRDefault="00B64B68">
            <w:pPr>
              <w:widowControl w:val="0"/>
            </w:pPr>
            <w:r w:rsidRPr="009D3FB9">
              <w:t>Información técnica y de uso.</w:t>
            </w:r>
          </w:p>
          <w:p w14:paraId="00000087" w14:textId="77777777" w:rsidR="00E75EC0" w:rsidRPr="009D3FB9" w:rsidRDefault="00B64B68">
            <w:pPr>
              <w:widowControl w:val="0"/>
            </w:pPr>
            <w:r w:rsidRPr="009D3FB9">
              <w:t>Montaje, armado e instalación de los componentes.</w:t>
            </w:r>
          </w:p>
          <w:p w14:paraId="00000088" w14:textId="77777777" w:rsidR="00E75EC0" w:rsidRPr="009D3FB9" w:rsidRDefault="00B64B68">
            <w:pPr>
              <w:widowControl w:val="0"/>
            </w:pPr>
            <w:r w:rsidRPr="009D3FB9">
              <w:t>Histórico del equipo</w:t>
            </w:r>
          </w:p>
          <w:p w14:paraId="00000089" w14:textId="77777777" w:rsidR="00E75EC0" w:rsidRPr="009D3FB9" w:rsidRDefault="00B64B68">
            <w:pPr>
              <w:widowControl w:val="0"/>
            </w:pPr>
            <w:r w:rsidRPr="009D3FB9">
              <w:t>Fundamento de la hoja de vida.</w:t>
            </w:r>
          </w:p>
          <w:p w14:paraId="0000008A" w14:textId="77777777" w:rsidR="00E75EC0" w:rsidRPr="009D3FB9" w:rsidRDefault="00E75EC0">
            <w:pPr>
              <w:widowControl w:val="0"/>
            </w:pPr>
          </w:p>
        </w:tc>
      </w:tr>
      <w:tr w:rsidR="009D3FB9" w:rsidRPr="009D3FB9" w14:paraId="08D6DCCE" w14:textId="77777777">
        <w:tc>
          <w:tcPr>
            <w:tcW w:w="1032" w:type="dxa"/>
            <w:shd w:val="clear" w:color="auto" w:fill="auto"/>
            <w:tcMar>
              <w:top w:w="100" w:type="dxa"/>
              <w:left w:w="100" w:type="dxa"/>
              <w:bottom w:w="100" w:type="dxa"/>
              <w:right w:w="100" w:type="dxa"/>
            </w:tcMar>
          </w:tcPr>
          <w:p w14:paraId="0000008B" w14:textId="77777777" w:rsidR="00E75EC0" w:rsidRPr="009D3FB9" w:rsidRDefault="00B64B68">
            <w:pPr>
              <w:widowControl w:val="0"/>
              <w:rPr>
                <w:b/>
              </w:rPr>
            </w:pPr>
            <w:r w:rsidRPr="009D3FB9">
              <w:rPr>
                <w:b/>
              </w:rPr>
              <w:t>Escena 5</w:t>
            </w:r>
          </w:p>
        </w:tc>
        <w:tc>
          <w:tcPr>
            <w:tcW w:w="4264" w:type="dxa"/>
            <w:shd w:val="clear" w:color="auto" w:fill="auto"/>
            <w:tcMar>
              <w:top w:w="100" w:type="dxa"/>
              <w:left w:w="100" w:type="dxa"/>
              <w:bottom w:w="100" w:type="dxa"/>
              <w:right w:w="100" w:type="dxa"/>
            </w:tcMar>
          </w:tcPr>
          <w:p w14:paraId="0000008C" w14:textId="77777777" w:rsidR="00E75EC0" w:rsidRPr="009D3FB9" w:rsidRDefault="00B64B68">
            <w:pPr>
              <w:widowControl w:val="0"/>
            </w:pPr>
            <w:r w:rsidRPr="009D3FB9">
              <w:t>Se debe emplear una escena animada que muestre los elementos de seguridad que debe tener un espacio, se recomienda la siguiente:</w:t>
            </w:r>
          </w:p>
          <w:p w14:paraId="0000008D" w14:textId="77777777" w:rsidR="00E75EC0" w:rsidRPr="009D3FB9" w:rsidRDefault="00E75EC0">
            <w:pPr>
              <w:widowControl w:val="0"/>
            </w:pPr>
          </w:p>
          <w:p w14:paraId="0000008E" w14:textId="77777777" w:rsidR="00E75EC0" w:rsidRPr="009D3FB9" w:rsidRDefault="00000000">
            <w:pPr>
              <w:widowControl w:val="0"/>
            </w:pPr>
            <w:sdt>
              <w:sdtPr>
                <w:tag w:val="goog_rdk_8"/>
                <w:id w:val="-1958860759"/>
              </w:sdtPr>
              <w:sdtContent>
                <w:commentRangeStart w:id="8"/>
              </w:sdtContent>
            </w:sdt>
            <w:r w:rsidR="00B64B68" w:rsidRPr="009D3FB9">
              <w:rPr>
                <w:noProof/>
                <w:lang w:val="es-CO"/>
              </w:rPr>
              <w:drawing>
                <wp:inline distT="0" distB="0" distL="0" distR="0" wp14:anchorId="381281FC" wp14:editId="3911657B">
                  <wp:extent cx="2484794" cy="1423144"/>
                  <wp:effectExtent l="0" t="0" r="0" b="0"/>
                  <wp:docPr id="3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2484794" cy="1423144"/>
                          </a:xfrm>
                          <a:prstGeom prst="rect">
                            <a:avLst/>
                          </a:prstGeom>
                          <a:ln/>
                        </pic:spPr>
                      </pic:pic>
                    </a:graphicData>
                  </a:graphic>
                </wp:inline>
              </w:drawing>
            </w:r>
            <w:commentRangeEnd w:id="8"/>
            <w:r w:rsidR="00B64B68" w:rsidRPr="009D3FB9">
              <w:commentReference w:id="8"/>
            </w:r>
          </w:p>
          <w:p w14:paraId="0000008F" w14:textId="77777777" w:rsidR="00E75EC0" w:rsidRPr="009D3FB9" w:rsidRDefault="00E75EC0">
            <w:pPr>
              <w:widowControl w:val="0"/>
            </w:pPr>
          </w:p>
          <w:p w14:paraId="00000090" w14:textId="77777777" w:rsidR="00E75EC0" w:rsidRPr="009D3FB9" w:rsidRDefault="00E75EC0">
            <w:pPr>
              <w:widowControl w:val="0"/>
              <w:rPr>
                <w:sz w:val="16"/>
                <w:szCs w:val="16"/>
                <w:u w:val="single"/>
              </w:rPr>
            </w:pPr>
          </w:p>
          <w:p w14:paraId="00000091" w14:textId="77777777" w:rsidR="00E75EC0" w:rsidRPr="009D3FB9" w:rsidRDefault="00000000">
            <w:pPr>
              <w:widowControl w:val="0"/>
            </w:pPr>
            <w:sdt>
              <w:sdtPr>
                <w:tag w:val="goog_rdk_9"/>
                <w:id w:val="-1995870745"/>
              </w:sdtPr>
              <w:sdtContent>
                <w:commentRangeStart w:id="9"/>
              </w:sdtContent>
            </w:sdt>
            <w:r w:rsidR="00B64B68" w:rsidRPr="009D3FB9">
              <w:rPr>
                <w:noProof/>
                <w:lang w:val="es-CO"/>
              </w:rPr>
              <w:drawing>
                <wp:inline distT="0" distB="0" distL="0" distR="0" wp14:anchorId="6B6EFDB7" wp14:editId="1C08541D">
                  <wp:extent cx="2483761" cy="1407209"/>
                  <wp:effectExtent l="0" t="0" r="0" b="0"/>
                  <wp:docPr id="3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2483761" cy="1407209"/>
                          </a:xfrm>
                          <a:prstGeom prst="rect">
                            <a:avLst/>
                          </a:prstGeom>
                          <a:ln/>
                        </pic:spPr>
                      </pic:pic>
                    </a:graphicData>
                  </a:graphic>
                </wp:inline>
              </w:drawing>
            </w:r>
            <w:commentRangeEnd w:id="9"/>
            <w:r w:rsidR="00B64B68" w:rsidRPr="009D3FB9">
              <w:commentReference w:id="9"/>
            </w:r>
          </w:p>
          <w:p w14:paraId="00000092" w14:textId="77777777" w:rsidR="00E75EC0" w:rsidRPr="009D3FB9" w:rsidRDefault="00E75EC0">
            <w:pPr>
              <w:widowControl w:val="0"/>
            </w:pPr>
          </w:p>
        </w:tc>
        <w:tc>
          <w:tcPr>
            <w:tcW w:w="1538" w:type="dxa"/>
            <w:shd w:val="clear" w:color="auto" w:fill="auto"/>
            <w:tcMar>
              <w:top w:w="100" w:type="dxa"/>
              <w:left w:w="100" w:type="dxa"/>
              <w:bottom w:w="100" w:type="dxa"/>
              <w:right w:w="100" w:type="dxa"/>
            </w:tcMar>
          </w:tcPr>
          <w:p w14:paraId="00000093" w14:textId="77777777" w:rsidR="00E75EC0" w:rsidRPr="009D3FB9" w:rsidRDefault="00B64B68">
            <w:pPr>
              <w:widowControl w:val="0"/>
            </w:pPr>
            <w:r w:rsidRPr="009D3FB9">
              <w:lastRenderedPageBreak/>
              <w:t>Colocar música de fondo que dinamice el video y que permita identificar la narración</w:t>
            </w:r>
          </w:p>
        </w:tc>
        <w:tc>
          <w:tcPr>
            <w:tcW w:w="3896" w:type="dxa"/>
            <w:shd w:val="clear" w:color="auto" w:fill="auto"/>
            <w:tcMar>
              <w:top w:w="100" w:type="dxa"/>
              <w:left w:w="100" w:type="dxa"/>
              <w:bottom w:w="100" w:type="dxa"/>
              <w:right w:w="100" w:type="dxa"/>
            </w:tcMar>
          </w:tcPr>
          <w:p w14:paraId="00000094" w14:textId="77777777" w:rsidR="00E75EC0" w:rsidRPr="009D3FB9" w:rsidRDefault="00B64B68">
            <w:pPr>
              <w:jc w:val="both"/>
            </w:pPr>
            <w:r w:rsidRPr="009D3FB9">
              <w:t xml:space="preserve">Cualquier espacio requiere de unos aspectos mínimos de seguridad, con mayor razón, en el que se manipulen elementos y equipos que puedan atentar contra la integridad de las personas y dañar los enseres de una organización. Por lo tanto, las medidas de seguridad del espacio deben contemplar aspectos relevantes que estén enfocados en la prevención de los posibles riesgos y su implementación debe estar </w:t>
            </w:r>
            <w:r w:rsidRPr="009D3FB9">
              <w:lastRenderedPageBreak/>
              <w:t>encaminada a evitar cualquier tipo de suceso.</w:t>
            </w:r>
          </w:p>
          <w:p w14:paraId="00000095" w14:textId="77777777" w:rsidR="00E75EC0" w:rsidRPr="009D3FB9" w:rsidRDefault="00E75EC0">
            <w:pPr>
              <w:jc w:val="both"/>
            </w:pPr>
          </w:p>
          <w:p w14:paraId="00000096" w14:textId="77777777" w:rsidR="00E75EC0" w:rsidRPr="009D3FB9" w:rsidRDefault="00B64B68">
            <w:pPr>
              <w:jc w:val="both"/>
              <w:rPr>
                <w:sz w:val="20"/>
                <w:szCs w:val="20"/>
              </w:rPr>
            </w:pPr>
            <w:r w:rsidRPr="009D3FB9">
              <w:t>Respaldar estos procesos de prevención y salud en el trabajo con la normatividad vigente y con un sistema de gestión se convierte en una prioridad para las organizaciones, garantizando la duración de los procesos en el tiempo.</w:t>
            </w:r>
          </w:p>
          <w:p w14:paraId="00000097" w14:textId="77777777" w:rsidR="00E75EC0" w:rsidRPr="009D3FB9" w:rsidRDefault="00E75EC0">
            <w:pPr>
              <w:jc w:val="both"/>
            </w:pPr>
          </w:p>
        </w:tc>
        <w:tc>
          <w:tcPr>
            <w:tcW w:w="2682" w:type="dxa"/>
            <w:shd w:val="clear" w:color="auto" w:fill="auto"/>
            <w:tcMar>
              <w:top w:w="100" w:type="dxa"/>
              <w:left w:w="100" w:type="dxa"/>
              <w:bottom w:w="100" w:type="dxa"/>
              <w:right w:w="100" w:type="dxa"/>
            </w:tcMar>
          </w:tcPr>
          <w:p w14:paraId="00000098" w14:textId="77777777" w:rsidR="00E75EC0" w:rsidRPr="009D3FB9" w:rsidRDefault="00B64B68">
            <w:pPr>
              <w:widowControl w:val="0"/>
            </w:pPr>
            <w:r w:rsidRPr="009D3FB9">
              <w:lastRenderedPageBreak/>
              <w:t>Medidas de seguridad.</w:t>
            </w:r>
          </w:p>
          <w:p w14:paraId="00000099" w14:textId="77777777" w:rsidR="00E75EC0" w:rsidRPr="009D3FB9" w:rsidRDefault="00B64B68">
            <w:pPr>
              <w:widowControl w:val="0"/>
            </w:pPr>
            <w:r w:rsidRPr="009D3FB9">
              <w:t>Manipulación de elementos y equipos.</w:t>
            </w:r>
          </w:p>
          <w:p w14:paraId="0000009A" w14:textId="77777777" w:rsidR="00E75EC0" w:rsidRPr="009D3FB9" w:rsidRDefault="00B64B68">
            <w:pPr>
              <w:widowControl w:val="0"/>
            </w:pPr>
            <w:r w:rsidRPr="009D3FB9">
              <w:t>Prevención de riesgos.</w:t>
            </w:r>
          </w:p>
        </w:tc>
      </w:tr>
      <w:tr w:rsidR="009D3FB9" w:rsidRPr="009D3FB9" w14:paraId="0A2BA5F0" w14:textId="77777777">
        <w:tc>
          <w:tcPr>
            <w:tcW w:w="1032" w:type="dxa"/>
            <w:shd w:val="clear" w:color="auto" w:fill="auto"/>
            <w:tcMar>
              <w:top w:w="100" w:type="dxa"/>
              <w:left w:w="100" w:type="dxa"/>
              <w:bottom w:w="100" w:type="dxa"/>
              <w:right w:w="100" w:type="dxa"/>
            </w:tcMar>
          </w:tcPr>
          <w:p w14:paraId="0000009B" w14:textId="77777777" w:rsidR="00E75EC0" w:rsidRPr="009D3FB9" w:rsidRDefault="00B64B68">
            <w:pPr>
              <w:widowControl w:val="0"/>
              <w:rPr>
                <w:b/>
              </w:rPr>
            </w:pPr>
            <w:r w:rsidRPr="009D3FB9">
              <w:rPr>
                <w:b/>
              </w:rPr>
              <w:t>Escena 6</w:t>
            </w:r>
          </w:p>
        </w:tc>
        <w:tc>
          <w:tcPr>
            <w:tcW w:w="4264" w:type="dxa"/>
            <w:shd w:val="clear" w:color="auto" w:fill="auto"/>
            <w:tcMar>
              <w:top w:w="100" w:type="dxa"/>
              <w:left w:w="100" w:type="dxa"/>
              <w:bottom w:w="100" w:type="dxa"/>
              <w:right w:w="100" w:type="dxa"/>
            </w:tcMar>
          </w:tcPr>
          <w:p w14:paraId="0000009C" w14:textId="77777777" w:rsidR="00E75EC0" w:rsidRPr="009D3FB9" w:rsidRDefault="00E75EC0">
            <w:pPr>
              <w:widowControl w:val="0"/>
            </w:pPr>
          </w:p>
          <w:p w14:paraId="0000009D" w14:textId="77777777" w:rsidR="00E75EC0" w:rsidRPr="009D3FB9" w:rsidRDefault="00E75EC0">
            <w:pPr>
              <w:widowControl w:val="0"/>
            </w:pPr>
          </w:p>
          <w:p w14:paraId="0000009E" w14:textId="77777777" w:rsidR="00E75EC0" w:rsidRPr="009D3FB9" w:rsidRDefault="00000000">
            <w:pPr>
              <w:widowControl w:val="0"/>
            </w:pPr>
            <w:sdt>
              <w:sdtPr>
                <w:tag w:val="goog_rdk_10"/>
                <w:id w:val="1807896212"/>
              </w:sdtPr>
              <w:sdtContent>
                <w:commentRangeStart w:id="10"/>
              </w:sdtContent>
            </w:sdt>
            <w:r w:rsidR="00B64B68" w:rsidRPr="009D3FB9">
              <w:rPr>
                <w:noProof/>
                <w:lang w:val="es-CO"/>
              </w:rPr>
              <w:drawing>
                <wp:inline distT="0" distB="0" distL="0" distR="0" wp14:anchorId="068F8F1E" wp14:editId="4C721650">
                  <wp:extent cx="2348985" cy="1348958"/>
                  <wp:effectExtent l="0" t="0" r="0" b="0"/>
                  <wp:docPr id="39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2348985" cy="1348958"/>
                          </a:xfrm>
                          <a:prstGeom prst="rect">
                            <a:avLst/>
                          </a:prstGeom>
                          <a:ln/>
                        </pic:spPr>
                      </pic:pic>
                    </a:graphicData>
                  </a:graphic>
                </wp:inline>
              </w:drawing>
            </w:r>
            <w:commentRangeEnd w:id="10"/>
            <w:r w:rsidR="00B64B68" w:rsidRPr="009D3FB9">
              <w:commentReference w:id="10"/>
            </w:r>
          </w:p>
          <w:p w14:paraId="0000009F" w14:textId="77777777" w:rsidR="00E75EC0" w:rsidRPr="009D3FB9" w:rsidRDefault="00E75EC0">
            <w:pPr>
              <w:widowControl w:val="0"/>
            </w:pPr>
          </w:p>
          <w:p w14:paraId="000000A0" w14:textId="77777777" w:rsidR="00E75EC0" w:rsidRPr="009D3FB9" w:rsidRDefault="00E75EC0">
            <w:pPr>
              <w:widowControl w:val="0"/>
              <w:rPr>
                <w:sz w:val="16"/>
                <w:szCs w:val="16"/>
                <w:u w:val="single"/>
              </w:rPr>
            </w:pPr>
          </w:p>
          <w:p w14:paraId="000000A1" w14:textId="77777777" w:rsidR="00E75EC0" w:rsidRPr="009D3FB9" w:rsidRDefault="00000000">
            <w:pPr>
              <w:widowControl w:val="0"/>
              <w:rPr>
                <w:sz w:val="16"/>
                <w:szCs w:val="16"/>
                <w:u w:val="single"/>
              </w:rPr>
            </w:pPr>
            <w:sdt>
              <w:sdtPr>
                <w:tag w:val="goog_rdk_11"/>
                <w:id w:val="617494162"/>
              </w:sdtPr>
              <w:sdtContent>
                <w:commentRangeStart w:id="11"/>
              </w:sdtContent>
            </w:sdt>
            <w:r w:rsidR="00B64B68" w:rsidRPr="009D3FB9">
              <w:rPr>
                <w:noProof/>
                <w:lang w:val="es-CO"/>
              </w:rPr>
              <w:drawing>
                <wp:inline distT="0" distB="0" distL="0" distR="0" wp14:anchorId="4FCEDF8A" wp14:editId="4E62A13A">
                  <wp:extent cx="2429746" cy="1356051"/>
                  <wp:effectExtent l="0" t="0" r="0" b="0"/>
                  <wp:docPr id="39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2429746" cy="1356051"/>
                          </a:xfrm>
                          <a:prstGeom prst="rect">
                            <a:avLst/>
                          </a:prstGeom>
                          <a:ln/>
                        </pic:spPr>
                      </pic:pic>
                    </a:graphicData>
                  </a:graphic>
                </wp:inline>
              </w:drawing>
            </w:r>
            <w:commentRangeEnd w:id="11"/>
            <w:r w:rsidR="00B64B68" w:rsidRPr="009D3FB9">
              <w:commentReference w:id="11"/>
            </w:r>
          </w:p>
          <w:p w14:paraId="000000A2" w14:textId="77777777" w:rsidR="00E75EC0" w:rsidRPr="009D3FB9" w:rsidRDefault="00E75EC0">
            <w:pPr>
              <w:widowControl w:val="0"/>
              <w:rPr>
                <w:sz w:val="16"/>
                <w:szCs w:val="16"/>
                <w:u w:val="single"/>
              </w:rPr>
            </w:pPr>
          </w:p>
          <w:p w14:paraId="000000A3" w14:textId="77777777" w:rsidR="00E75EC0" w:rsidRPr="009D3FB9" w:rsidRDefault="00E75EC0">
            <w:pPr>
              <w:widowControl w:val="0"/>
            </w:pPr>
          </w:p>
        </w:tc>
        <w:tc>
          <w:tcPr>
            <w:tcW w:w="1538" w:type="dxa"/>
            <w:shd w:val="clear" w:color="auto" w:fill="auto"/>
            <w:tcMar>
              <w:top w:w="100" w:type="dxa"/>
              <w:left w:w="100" w:type="dxa"/>
              <w:bottom w:w="100" w:type="dxa"/>
              <w:right w:w="100" w:type="dxa"/>
            </w:tcMar>
          </w:tcPr>
          <w:p w14:paraId="000000A4" w14:textId="77777777" w:rsidR="00E75EC0" w:rsidRPr="009D3FB9" w:rsidRDefault="00B64B68">
            <w:pPr>
              <w:widowControl w:val="0"/>
            </w:pPr>
            <w:r w:rsidRPr="009D3FB9">
              <w:lastRenderedPageBreak/>
              <w:t>Colocar música de fondo que dinamice el video y que permita identificar la narración</w:t>
            </w:r>
          </w:p>
        </w:tc>
        <w:tc>
          <w:tcPr>
            <w:tcW w:w="3896" w:type="dxa"/>
            <w:shd w:val="clear" w:color="auto" w:fill="auto"/>
            <w:tcMar>
              <w:top w:w="100" w:type="dxa"/>
              <w:left w:w="100" w:type="dxa"/>
              <w:bottom w:w="100" w:type="dxa"/>
              <w:right w:w="100" w:type="dxa"/>
            </w:tcMar>
          </w:tcPr>
          <w:p w14:paraId="000000A5" w14:textId="77777777" w:rsidR="00E75EC0" w:rsidRPr="009D3FB9" w:rsidRDefault="00B64B68">
            <w:pPr>
              <w:jc w:val="both"/>
              <w:rPr>
                <w:sz w:val="20"/>
                <w:szCs w:val="20"/>
              </w:rPr>
            </w:pPr>
            <w:r w:rsidRPr="009D3FB9">
              <w:t xml:space="preserve">Finalmente, se aborda la temática de atención al cliente, estableciendo los conceptos fundamentales que permiten reconocer la importancia que tienen los clientes y, a su vez, el diseño de estrategias para brindarles calidad y garantía en el servicio prestado. Igualmente se aborda el estatuto del consumidor y la normatividad que rige para su </w:t>
            </w:r>
            <w:r w:rsidRPr="009D3FB9">
              <w:lastRenderedPageBreak/>
              <w:t>cumplimiento, un aspecto vital para la credibilidad y posicionamiento de una organización y potenciando también las buenas prácticas con énfasis en el servicio de calidad.</w:t>
            </w:r>
          </w:p>
        </w:tc>
        <w:tc>
          <w:tcPr>
            <w:tcW w:w="2682" w:type="dxa"/>
            <w:shd w:val="clear" w:color="auto" w:fill="auto"/>
            <w:tcMar>
              <w:top w:w="100" w:type="dxa"/>
              <w:left w:w="100" w:type="dxa"/>
              <w:bottom w:w="100" w:type="dxa"/>
              <w:right w:w="100" w:type="dxa"/>
            </w:tcMar>
          </w:tcPr>
          <w:p w14:paraId="000000A6" w14:textId="77777777" w:rsidR="00E75EC0" w:rsidRPr="009D3FB9" w:rsidRDefault="00B64B68">
            <w:pPr>
              <w:widowControl w:val="0"/>
            </w:pPr>
            <w:r w:rsidRPr="009D3FB9">
              <w:lastRenderedPageBreak/>
              <w:t>Servicio al cliente.</w:t>
            </w:r>
          </w:p>
          <w:p w14:paraId="000000A7" w14:textId="77777777" w:rsidR="00E75EC0" w:rsidRPr="009D3FB9" w:rsidRDefault="00B64B68">
            <w:pPr>
              <w:widowControl w:val="0"/>
            </w:pPr>
            <w:r w:rsidRPr="009D3FB9">
              <w:t>Estrategias para brindar calidad y garantía en el servicio.</w:t>
            </w:r>
          </w:p>
          <w:p w14:paraId="000000A8" w14:textId="77777777" w:rsidR="00E75EC0" w:rsidRPr="009D3FB9" w:rsidRDefault="00B64B68">
            <w:pPr>
              <w:widowControl w:val="0"/>
            </w:pPr>
            <w:r w:rsidRPr="009D3FB9">
              <w:t>Estatuto del consumidor.</w:t>
            </w:r>
          </w:p>
          <w:p w14:paraId="000000A9" w14:textId="77777777" w:rsidR="00E75EC0" w:rsidRPr="009D3FB9" w:rsidRDefault="00B64B68">
            <w:pPr>
              <w:widowControl w:val="0"/>
            </w:pPr>
            <w:r w:rsidRPr="009D3FB9">
              <w:t>Buenas prácticas y calidad en el servicio.</w:t>
            </w:r>
          </w:p>
        </w:tc>
      </w:tr>
      <w:tr w:rsidR="009D3FB9" w:rsidRPr="009D3FB9" w14:paraId="7FC0C4F5" w14:textId="77777777">
        <w:tc>
          <w:tcPr>
            <w:tcW w:w="1032" w:type="dxa"/>
            <w:shd w:val="clear" w:color="auto" w:fill="auto"/>
            <w:tcMar>
              <w:top w:w="100" w:type="dxa"/>
              <w:left w:w="100" w:type="dxa"/>
              <w:bottom w:w="100" w:type="dxa"/>
              <w:right w:w="100" w:type="dxa"/>
            </w:tcMar>
          </w:tcPr>
          <w:p w14:paraId="000000AA" w14:textId="77777777" w:rsidR="00E75EC0" w:rsidRPr="009D3FB9" w:rsidRDefault="00B64B68">
            <w:pPr>
              <w:widowControl w:val="0"/>
              <w:rPr>
                <w:b/>
              </w:rPr>
            </w:pPr>
            <w:r w:rsidRPr="009D3FB9">
              <w:rPr>
                <w:b/>
              </w:rPr>
              <w:t>Escena 7</w:t>
            </w:r>
          </w:p>
        </w:tc>
        <w:tc>
          <w:tcPr>
            <w:tcW w:w="4264" w:type="dxa"/>
            <w:shd w:val="clear" w:color="auto" w:fill="auto"/>
            <w:tcMar>
              <w:top w:w="100" w:type="dxa"/>
              <w:left w:w="100" w:type="dxa"/>
              <w:bottom w:w="100" w:type="dxa"/>
              <w:right w:w="100" w:type="dxa"/>
            </w:tcMar>
          </w:tcPr>
          <w:p w14:paraId="000000AB" w14:textId="77777777" w:rsidR="00E75EC0" w:rsidRPr="009D3FB9" w:rsidRDefault="00B64B68">
            <w:pPr>
              <w:widowControl w:val="0"/>
            </w:pPr>
            <w:r w:rsidRPr="009D3FB9">
              <w:t>Para el cierre del video, se debe mostrando a una o varias personas trabajando con dispositivos electrónicos. Se propone una similar a la que se presenta a continuación:</w:t>
            </w:r>
          </w:p>
          <w:p w14:paraId="000000AC" w14:textId="77777777" w:rsidR="00E75EC0" w:rsidRPr="009D3FB9" w:rsidRDefault="00E75EC0">
            <w:pPr>
              <w:widowControl w:val="0"/>
            </w:pPr>
          </w:p>
          <w:p w14:paraId="000000AD" w14:textId="77777777" w:rsidR="00E75EC0" w:rsidRPr="009D3FB9" w:rsidRDefault="00000000">
            <w:pPr>
              <w:widowControl w:val="0"/>
            </w:pPr>
            <w:sdt>
              <w:sdtPr>
                <w:tag w:val="goog_rdk_12"/>
                <w:id w:val="-1894641792"/>
              </w:sdtPr>
              <w:sdtContent>
                <w:commentRangeStart w:id="12"/>
              </w:sdtContent>
            </w:sdt>
            <w:r w:rsidR="00B64B68" w:rsidRPr="009D3FB9">
              <w:rPr>
                <w:noProof/>
                <w:lang w:val="es-CO"/>
              </w:rPr>
              <w:drawing>
                <wp:inline distT="0" distB="0" distL="0" distR="0" wp14:anchorId="38CFFDB8" wp14:editId="1E4558E8">
                  <wp:extent cx="2539589" cy="1385593"/>
                  <wp:effectExtent l="0" t="0" r="0" b="0"/>
                  <wp:docPr id="40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539589" cy="1385593"/>
                          </a:xfrm>
                          <a:prstGeom prst="rect">
                            <a:avLst/>
                          </a:prstGeom>
                          <a:ln/>
                        </pic:spPr>
                      </pic:pic>
                    </a:graphicData>
                  </a:graphic>
                </wp:inline>
              </w:drawing>
            </w:r>
            <w:commentRangeEnd w:id="12"/>
            <w:r w:rsidR="00B64B68" w:rsidRPr="009D3FB9">
              <w:commentReference w:id="12"/>
            </w:r>
          </w:p>
          <w:p w14:paraId="000000AE" w14:textId="77777777" w:rsidR="00E75EC0" w:rsidRPr="009D3FB9" w:rsidRDefault="00E75EC0">
            <w:pPr>
              <w:widowControl w:val="0"/>
            </w:pPr>
          </w:p>
        </w:tc>
        <w:tc>
          <w:tcPr>
            <w:tcW w:w="1538" w:type="dxa"/>
            <w:shd w:val="clear" w:color="auto" w:fill="auto"/>
            <w:tcMar>
              <w:top w:w="100" w:type="dxa"/>
              <w:left w:w="100" w:type="dxa"/>
              <w:bottom w:w="100" w:type="dxa"/>
              <w:right w:w="100" w:type="dxa"/>
            </w:tcMar>
          </w:tcPr>
          <w:p w14:paraId="000000AF" w14:textId="77777777" w:rsidR="00E75EC0" w:rsidRPr="009D3FB9" w:rsidRDefault="00E75EC0">
            <w:pPr>
              <w:widowControl w:val="0"/>
            </w:pPr>
          </w:p>
        </w:tc>
        <w:tc>
          <w:tcPr>
            <w:tcW w:w="3896" w:type="dxa"/>
            <w:shd w:val="clear" w:color="auto" w:fill="auto"/>
            <w:tcMar>
              <w:top w:w="100" w:type="dxa"/>
              <w:left w:w="100" w:type="dxa"/>
              <w:bottom w:w="100" w:type="dxa"/>
              <w:right w:w="100" w:type="dxa"/>
            </w:tcMar>
          </w:tcPr>
          <w:p w14:paraId="000000B0" w14:textId="77777777" w:rsidR="00E75EC0" w:rsidRPr="009D3FB9" w:rsidRDefault="00B64B68">
            <w:pPr>
              <w:jc w:val="both"/>
            </w:pPr>
            <w:r w:rsidRPr="009D3FB9">
              <w:t>Le deseamos una grata experiencia de aprendizaje y lo invitamos a consultar el material de estudio y a realizar las actividades de aprendizaje propuestas. En todo este proceso, la consulta del material de estudio y la realización de las actividades son fundamentales para el afianzamiento de conocimientos.</w:t>
            </w:r>
          </w:p>
        </w:tc>
        <w:tc>
          <w:tcPr>
            <w:tcW w:w="2682" w:type="dxa"/>
            <w:shd w:val="clear" w:color="auto" w:fill="auto"/>
            <w:tcMar>
              <w:top w:w="100" w:type="dxa"/>
              <w:left w:w="100" w:type="dxa"/>
              <w:bottom w:w="100" w:type="dxa"/>
              <w:right w:w="100" w:type="dxa"/>
            </w:tcMar>
          </w:tcPr>
          <w:p w14:paraId="000000B1" w14:textId="77777777" w:rsidR="00E75EC0" w:rsidRPr="009D3FB9" w:rsidRDefault="00B64B68">
            <w:pPr>
              <w:widowControl w:val="0"/>
            </w:pPr>
            <w:r w:rsidRPr="009D3FB9">
              <w:t>Material de estudio.</w:t>
            </w:r>
          </w:p>
          <w:p w14:paraId="000000B2" w14:textId="77777777" w:rsidR="00E75EC0" w:rsidRPr="009D3FB9" w:rsidRDefault="00B64B68">
            <w:pPr>
              <w:widowControl w:val="0"/>
            </w:pPr>
            <w:r w:rsidRPr="009D3FB9">
              <w:t>Actividades de aprendizaje.</w:t>
            </w:r>
          </w:p>
        </w:tc>
      </w:tr>
      <w:tr w:rsidR="009D3FB9" w:rsidRPr="009D3FB9" w14:paraId="2150F819" w14:textId="77777777">
        <w:trPr>
          <w:trHeight w:val="420"/>
        </w:trPr>
        <w:tc>
          <w:tcPr>
            <w:tcW w:w="1032" w:type="dxa"/>
            <w:shd w:val="clear" w:color="auto" w:fill="auto"/>
            <w:tcMar>
              <w:top w:w="100" w:type="dxa"/>
              <w:left w:w="100" w:type="dxa"/>
              <w:bottom w:w="100" w:type="dxa"/>
              <w:right w:w="100" w:type="dxa"/>
            </w:tcMar>
          </w:tcPr>
          <w:p w14:paraId="000000B3" w14:textId="77777777" w:rsidR="00E75EC0" w:rsidRPr="009D3FB9" w:rsidRDefault="00B64B68">
            <w:pPr>
              <w:widowControl w:val="0"/>
              <w:rPr>
                <w:b/>
              </w:rPr>
            </w:pPr>
            <w:r w:rsidRPr="009D3FB9">
              <w:rPr>
                <w:b/>
              </w:rPr>
              <w:t xml:space="preserve">Nombre del </w:t>
            </w:r>
            <w:r w:rsidRPr="009D3FB9">
              <w:rPr>
                <w:b/>
              </w:rPr>
              <w:lastRenderedPageBreak/>
              <w:t>archivo</w:t>
            </w:r>
          </w:p>
        </w:tc>
        <w:tc>
          <w:tcPr>
            <w:tcW w:w="12380" w:type="dxa"/>
            <w:gridSpan w:val="4"/>
            <w:shd w:val="clear" w:color="auto" w:fill="auto"/>
            <w:tcMar>
              <w:top w:w="100" w:type="dxa"/>
              <w:left w:w="100" w:type="dxa"/>
              <w:bottom w:w="100" w:type="dxa"/>
              <w:right w:w="100" w:type="dxa"/>
            </w:tcMar>
          </w:tcPr>
          <w:p w14:paraId="000000B4" w14:textId="77777777" w:rsidR="00E75EC0" w:rsidRPr="009D3FB9" w:rsidRDefault="00B64B68">
            <w:pPr>
              <w:widowControl w:val="0"/>
              <w:rPr>
                <w:b/>
              </w:rPr>
            </w:pPr>
            <w:r w:rsidRPr="009D3FB9">
              <w:lastRenderedPageBreak/>
              <w:t>839317_v1</w:t>
            </w:r>
          </w:p>
        </w:tc>
      </w:tr>
    </w:tbl>
    <w:p w14:paraId="000000B8" w14:textId="77777777" w:rsidR="00E75EC0" w:rsidRPr="009D3FB9" w:rsidRDefault="00E75EC0">
      <w:pPr>
        <w:rPr>
          <w:i/>
        </w:rPr>
      </w:pPr>
    </w:p>
    <w:p w14:paraId="000000B9" w14:textId="77777777" w:rsidR="00E75EC0" w:rsidRPr="009D3FB9" w:rsidRDefault="00B64B68">
      <w:pPr>
        <w:keepNext/>
        <w:keepLines/>
        <w:numPr>
          <w:ilvl w:val="0"/>
          <w:numId w:val="1"/>
        </w:numPr>
        <w:pBdr>
          <w:top w:val="nil"/>
          <w:left w:val="nil"/>
          <w:bottom w:val="nil"/>
          <w:right w:val="nil"/>
          <w:between w:val="nil"/>
        </w:pBdr>
        <w:spacing w:before="400" w:after="120"/>
        <w:rPr>
          <w:b/>
          <w:sz w:val="40"/>
          <w:szCs w:val="40"/>
        </w:rPr>
      </w:pPr>
      <w:r w:rsidRPr="009D3FB9">
        <w:rPr>
          <w:b/>
        </w:rPr>
        <w:t>Gestión de la información</w:t>
      </w:r>
    </w:p>
    <w:tbl>
      <w:tblPr>
        <w:tblStyle w:val="af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D3FB9" w:rsidRPr="009D3FB9" w14:paraId="3A4A8BC2" w14:textId="77777777">
        <w:trPr>
          <w:trHeight w:val="79"/>
        </w:trPr>
        <w:tc>
          <w:tcPr>
            <w:tcW w:w="13422" w:type="dxa"/>
            <w:shd w:val="clear" w:color="auto" w:fill="8DB3E2"/>
            <w:vAlign w:val="center"/>
          </w:tcPr>
          <w:p w14:paraId="000000BA" w14:textId="77777777" w:rsidR="00E75EC0" w:rsidRPr="009D3FB9" w:rsidRDefault="00B64B68">
            <w:pPr>
              <w:keepNext/>
              <w:keepLines/>
              <w:pBdr>
                <w:top w:val="nil"/>
                <w:left w:val="nil"/>
                <w:bottom w:val="nil"/>
                <w:right w:val="nil"/>
                <w:between w:val="nil"/>
              </w:pBdr>
              <w:spacing w:line="276" w:lineRule="auto"/>
              <w:jc w:val="center"/>
            </w:pPr>
            <w:r w:rsidRPr="009D3FB9">
              <w:t>Cuadro de texto</w:t>
            </w:r>
          </w:p>
        </w:tc>
      </w:tr>
      <w:tr w:rsidR="009D3FB9" w:rsidRPr="009D3FB9" w14:paraId="58E05F8D" w14:textId="77777777">
        <w:tc>
          <w:tcPr>
            <w:tcW w:w="13422" w:type="dxa"/>
          </w:tcPr>
          <w:p w14:paraId="000000BB" w14:textId="77777777" w:rsidR="00E75EC0" w:rsidRPr="009D3FB9" w:rsidRDefault="00B64B68">
            <w:pPr>
              <w:pBdr>
                <w:top w:val="nil"/>
                <w:left w:val="nil"/>
                <w:bottom w:val="nil"/>
                <w:right w:val="nil"/>
                <w:between w:val="nil"/>
              </w:pBdr>
              <w:spacing w:after="120"/>
              <w:jc w:val="both"/>
              <w:rPr>
                <w:rFonts w:ascii="Times New Roman" w:eastAsia="Times New Roman" w:hAnsi="Times New Roman" w:cs="Times New Roman"/>
                <w:sz w:val="24"/>
                <w:szCs w:val="24"/>
              </w:rPr>
            </w:pPr>
            <w:r w:rsidRPr="009D3FB9">
              <w:t>Hoy en día, la información se ha convertido en uno de los activos más valiosos para las organizaciones, es por ello, que debe dársele un manejo riguroso, ya que, entre otras cosas, es un insumo vital para la gestión del conocimiento, análisis y toma de decisiones con resultados tangibles en lo económicos y en la producción. De ahí la importancia de establecer la trazabilidad e historia de la información que podrá ser consultada, mediante los diferentes documentos que se plantean a lo largo de este apartado.</w:t>
            </w:r>
          </w:p>
        </w:tc>
      </w:tr>
    </w:tbl>
    <w:p w14:paraId="000000BC" w14:textId="77777777" w:rsidR="00E75EC0" w:rsidRPr="009D3FB9" w:rsidRDefault="00B64B68">
      <w:pPr>
        <w:keepNext/>
        <w:keepLines/>
        <w:numPr>
          <w:ilvl w:val="1"/>
          <w:numId w:val="1"/>
        </w:numPr>
        <w:pBdr>
          <w:top w:val="nil"/>
          <w:left w:val="nil"/>
          <w:bottom w:val="nil"/>
          <w:right w:val="nil"/>
          <w:between w:val="nil"/>
        </w:pBdr>
        <w:spacing w:before="400" w:after="120"/>
        <w:rPr>
          <w:b/>
        </w:rPr>
      </w:pPr>
      <w:r w:rsidRPr="009D3FB9">
        <w:rPr>
          <w:b/>
        </w:rPr>
        <w:t>Formatos y registros</w:t>
      </w:r>
    </w:p>
    <w:tbl>
      <w:tblPr>
        <w:tblStyle w:val="a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9D3FB9" w:rsidRPr="009D3FB9" w14:paraId="32BE8867" w14:textId="77777777">
        <w:trPr>
          <w:trHeight w:val="580"/>
        </w:trPr>
        <w:tc>
          <w:tcPr>
            <w:tcW w:w="1534" w:type="dxa"/>
            <w:shd w:val="clear" w:color="auto" w:fill="C9DAF8"/>
            <w:tcMar>
              <w:top w:w="100" w:type="dxa"/>
              <w:left w:w="100" w:type="dxa"/>
              <w:bottom w:w="100" w:type="dxa"/>
              <w:right w:w="100" w:type="dxa"/>
            </w:tcMar>
          </w:tcPr>
          <w:p w14:paraId="000000BD" w14:textId="77777777" w:rsidR="00E75EC0" w:rsidRPr="009D3FB9" w:rsidRDefault="00B64B68">
            <w:pPr>
              <w:widowControl w:val="0"/>
              <w:jc w:val="center"/>
              <w:rPr>
                <w:b/>
              </w:rPr>
            </w:pPr>
            <w:bookmarkStart w:id="13" w:name="_heading=h.30j0zll" w:colFirst="0" w:colLast="0"/>
            <w:bookmarkEnd w:id="13"/>
            <w:r w:rsidRPr="009D3FB9">
              <w:rPr>
                <w:b/>
              </w:rPr>
              <w:t>Tipo de recurso</w:t>
            </w:r>
          </w:p>
        </w:tc>
        <w:tc>
          <w:tcPr>
            <w:tcW w:w="11878" w:type="dxa"/>
            <w:shd w:val="clear" w:color="auto" w:fill="C9DAF8"/>
            <w:tcMar>
              <w:top w:w="100" w:type="dxa"/>
              <w:left w:w="100" w:type="dxa"/>
              <w:bottom w:w="100" w:type="dxa"/>
              <w:right w:w="100" w:type="dxa"/>
            </w:tcMar>
          </w:tcPr>
          <w:p w14:paraId="000000BE" w14:textId="77777777" w:rsidR="00E75EC0" w:rsidRPr="009D3FB9" w:rsidRDefault="00B64B68">
            <w:pPr>
              <w:keepNext/>
              <w:keepLines/>
              <w:widowControl w:val="0"/>
              <w:pBdr>
                <w:top w:val="nil"/>
                <w:left w:val="nil"/>
                <w:bottom w:val="nil"/>
                <w:right w:val="nil"/>
                <w:between w:val="nil"/>
              </w:pBdr>
              <w:spacing w:after="60"/>
              <w:jc w:val="center"/>
            </w:pPr>
            <w:bookmarkStart w:id="14" w:name="_heading=h.1fob9te" w:colFirst="0" w:colLast="0"/>
            <w:bookmarkEnd w:id="14"/>
            <w:r w:rsidRPr="009D3FB9">
              <w:t>Acordeón tipo 1</w:t>
            </w:r>
          </w:p>
        </w:tc>
      </w:tr>
      <w:tr w:rsidR="009D3FB9" w:rsidRPr="009D3FB9" w14:paraId="5283ABA3" w14:textId="77777777">
        <w:trPr>
          <w:trHeight w:val="420"/>
        </w:trPr>
        <w:tc>
          <w:tcPr>
            <w:tcW w:w="1534" w:type="dxa"/>
            <w:shd w:val="clear" w:color="auto" w:fill="auto"/>
            <w:tcMar>
              <w:top w:w="100" w:type="dxa"/>
              <w:left w:w="100" w:type="dxa"/>
              <w:bottom w:w="100" w:type="dxa"/>
              <w:right w:w="100" w:type="dxa"/>
            </w:tcMar>
          </w:tcPr>
          <w:p w14:paraId="000000BF" w14:textId="77777777" w:rsidR="00E75EC0" w:rsidRPr="009D3FB9" w:rsidRDefault="00B64B68">
            <w:pPr>
              <w:widowControl w:val="0"/>
              <w:rPr>
                <w:b/>
              </w:rPr>
            </w:pPr>
            <w:r w:rsidRPr="009D3FB9">
              <w:rPr>
                <w:b/>
              </w:rPr>
              <w:t>Introducción</w:t>
            </w:r>
          </w:p>
        </w:tc>
        <w:tc>
          <w:tcPr>
            <w:tcW w:w="11878" w:type="dxa"/>
            <w:shd w:val="clear" w:color="auto" w:fill="auto"/>
            <w:tcMar>
              <w:top w:w="100" w:type="dxa"/>
              <w:left w:w="100" w:type="dxa"/>
              <w:bottom w:w="100" w:type="dxa"/>
              <w:right w:w="100" w:type="dxa"/>
            </w:tcMar>
          </w:tcPr>
          <w:p w14:paraId="000000C0" w14:textId="77777777" w:rsidR="00E75EC0" w:rsidRPr="009D3FB9" w:rsidRDefault="00B64B68">
            <w:pPr>
              <w:widowControl w:val="0"/>
            </w:pPr>
            <w:r w:rsidRPr="009D3FB9">
              <w:t>El sistema de información se compone de diferentes documentos, formatos y registros, que son utilizados para llevar de una forma clara y ordenada la información y las intervenciones realizadas en los equipos.</w:t>
            </w:r>
          </w:p>
        </w:tc>
      </w:tr>
      <w:tr w:rsidR="009D3FB9" w:rsidRPr="009D3FB9" w14:paraId="024A7AE9" w14:textId="77777777">
        <w:trPr>
          <w:trHeight w:val="420"/>
        </w:trPr>
        <w:tc>
          <w:tcPr>
            <w:tcW w:w="13412" w:type="dxa"/>
            <w:gridSpan w:val="2"/>
            <w:shd w:val="clear" w:color="auto" w:fill="auto"/>
            <w:tcMar>
              <w:top w:w="100" w:type="dxa"/>
              <w:left w:w="100" w:type="dxa"/>
              <w:bottom w:w="100" w:type="dxa"/>
              <w:right w:w="100" w:type="dxa"/>
            </w:tcMar>
          </w:tcPr>
          <w:p w14:paraId="000000C1" w14:textId="77777777" w:rsidR="00E75EC0" w:rsidRPr="009D3FB9" w:rsidRDefault="00B64B68">
            <w:pPr>
              <w:widowControl w:val="0"/>
              <w:jc w:val="center"/>
            </w:pPr>
            <w:r w:rsidRPr="009D3FB9">
              <w:rPr>
                <w:b/>
              </w:rPr>
              <w:t xml:space="preserve">Imagen: </w:t>
            </w:r>
            <w:r w:rsidRPr="009D3FB9">
              <w:t xml:space="preserve">839317_i1 </w:t>
            </w:r>
          </w:p>
          <w:p w14:paraId="000000C2" w14:textId="77777777" w:rsidR="00E75EC0" w:rsidRPr="009D3FB9" w:rsidRDefault="00E75EC0">
            <w:pPr>
              <w:widowControl w:val="0"/>
              <w:jc w:val="center"/>
            </w:pPr>
          </w:p>
          <w:p w14:paraId="000000C3" w14:textId="77777777" w:rsidR="00E75EC0" w:rsidRPr="009D3FB9" w:rsidRDefault="00000000">
            <w:pPr>
              <w:widowControl w:val="0"/>
              <w:jc w:val="center"/>
            </w:pPr>
            <w:sdt>
              <w:sdtPr>
                <w:tag w:val="goog_rdk_13"/>
                <w:id w:val="1085811050"/>
              </w:sdtPr>
              <w:sdtContent>
                <w:commentRangeStart w:id="15"/>
              </w:sdtContent>
            </w:sdt>
            <w:r w:rsidR="00B64B68" w:rsidRPr="009D3FB9">
              <w:rPr>
                <w:noProof/>
                <w:lang w:val="es-CO"/>
              </w:rPr>
              <w:drawing>
                <wp:inline distT="0" distB="0" distL="0" distR="0" wp14:anchorId="657086AF" wp14:editId="28EBCF94">
                  <wp:extent cx="3174682" cy="2118359"/>
                  <wp:effectExtent l="0" t="0" r="0" b="0"/>
                  <wp:docPr id="3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3174682" cy="2118359"/>
                          </a:xfrm>
                          <a:prstGeom prst="rect">
                            <a:avLst/>
                          </a:prstGeom>
                          <a:ln/>
                        </pic:spPr>
                      </pic:pic>
                    </a:graphicData>
                  </a:graphic>
                </wp:inline>
              </w:drawing>
            </w:r>
            <w:commentRangeEnd w:id="15"/>
            <w:r w:rsidR="00B64B68" w:rsidRPr="009D3FB9">
              <w:commentReference w:id="15"/>
            </w:r>
          </w:p>
          <w:p w14:paraId="000000C4" w14:textId="77777777" w:rsidR="00E75EC0" w:rsidRPr="009D3FB9" w:rsidRDefault="00E75EC0">
            <w:pPr>
              <w:widowControl w:val="0"/>
              <w:jc w:val="center"/>
              <w:rPr>
                <w:b/>
              </w:rPr>
            </w:pPr>
          </w:p>
        </w:tc>
      </w:tr>
      <w:tr w:rsidR="009D3FB9" w:rsidRPr="009D3FB9" w14:paraId="7E59ED1F" w14:textId="77777777">
        <w:trPr>
          <w:trHeight w:val="420"/>
        </w:trPr>
        <w:tc>
          <w:tcPr>
            <w:tcW w:w="13412" w:type="dxa"/>
            <w:gridSpan w:val="2"/>
            <w:shd w:val="clear" w:color="auto" w:fill="auto"/>
            <w:tcMar>
              <w:top w:w="100" w:type="dxa"/>
              <w:left w:w="100" w:type="dxa"/>
              <w:bottom w:w="100" w:type="dxa"/>
              <w:right w:w="100" w:type="dxa"/>
            </w:tcMar>
          </w:tcPr>
          <w:p w14:paraId="000000C6" w14:textId="77777777" w:rsidR="00E75EC0" w:rsidRPr="009D3FB9" w:rsidRDefault="00B64B68">
            <w:pPr>
              <w:widowControl w:val="0"/>
              <w:rPr>
                <w:b/>
              </w:rPr>
            </w:pPr>
            <w:r w:rsidRPr="009D3FB9">
              <w:rPr>
                <w:b/>
              </w:rPr>
              <w:lastRenderedPageBreak/>
              <w:t>Listado de equipos</w:t>
            </w:r>
          </w:p>
          <w:p w14:paraId="000000C7" w14:textId="77777777" w:rsidR="00E75EC0" w:rsidRPr="009D3FB9" w:rsidRDefault="00B64B68">
            <w:pPr>
              <w:widowControl w:val="0"/>
            </w:pPr>
            <w:r w:rsidRPr="009D3FB9">
              <w:t>Cada organización debe elaborar y tener a disposición un listado de sus equipos, esto le permitirá conocer cuáles son sus activos por cada uno de sus procesos. Este listado se debe organizar por zonas, sectores, producciones, etc.</w:t>
            </w:r>
          </w:p>
        </w:tc>
      </w:tr>
      <w:tr w:rsidR="009D3FB9" w:rsidRPr="009D3FB9" w14:paraId="5AEAAC1C" w14:textId="77777777">
        <w:trPr>
          <w:trHeight w:val="420"/>
        </w:trPr>
        <w:tc>
          <w:tcPr>
            <w:tcW w:w="13412" w:type="dxa"/>
            <w:gridSpan w:val="2"/>
            <w:shd w:val="clear" w:color="auto" w:fill="auto"/>
            <w:tcMar>
              <w:top w:w="100" w:type="dxa"/>
              <w:left w:w="100" w:type="dxa"/>
              <w:bottom w:w="100" w:type="dxa"/>
              <w:right w:w="100" w:type="dxa"/>
            </w:tcMar>
          </w:tcPr>
          <w:p w14:paraId="000000C9" w14:textId="77777777" w:rsidR="00E75EC0" w:rsidRPr="009D3FB9" w:rsidRDefault="00B64B68">
            <w:pPr>
              <w:widowControl w:val="0"/>
              <w:rPr>
                <w:b/>
              </w:rPr>
            </w:pPr>
            <w:r w:rsidRPr="009D3FB9">
              <w:rPr>
                <w:b/>
              </w:rPr>
              <w:t>Sistema de codificación</w:t>
            </w:r>
          </w:p>
          <w:p w14:paraId="000000CA" w14:textId="77777777" w:rsidR="00E75EC0" w:rsidRPr="009D3FB9" w:rsidRDefault="00B64B68">
            <w:pPr>
              <w:pBdr>
                <w:top w:val="nil"/>
                <w:left w:val="nil"/>
                <w:bottom w:val="nil"/>
                <w:right w:val="nil"/>
                <w:between w:val="nil"/>
              </w:pBdr>
              <w:jc w:val="both"/>
              <w:rPr>
                <w:rFonts w:ascii="Times New Roman" w:eastAsia="Times New Roman" w:hAnsi="Times New Roman" w:cs="Times New Roman"/>
                <w:sz w:val="24"/>
                <w:szCs w:val="24"/>
              </w:rPr>
            </w:pPr>
            <w:r w:rsidRPr="009D3FB9">
              <w:t>Esta es una actividad que debe realizar cada organización, dado que todas se identifican con diferentes procesos y zonas que son propias, para ello, pueden hacer uso de diferentes criterios de identificación tales como: ubicación, costos, producción, criticidad, histórico de fallos e intervenciones realizadas, entre otras; lo anterior, puede hacerse de una forma específica o no específica, empleando diferentes técnicas y siglas que pueden contener: nombres, secciones, letras, números o la combinación de ellas.</w:t>
            </w:r>
          </w:p>
        </w:tc>
      </w:tr>
    </w:tbl>
    <w:p w14:paraId="000000CC" w14:textId="77777777" w:rsidR="00E75EC0" w:rsidRPr="009D3FB9" w:rsidRDefault="00B64B68">
      <w:pPr>
        <w:keepNext/>
        <w:keepLines/>
        <w:numPr>
          <w:ilvl w:val="1"/>
          <w:numId w:val="1"/>
        </w:numPr>
        <w:pBdr>
          <w:top w:val="nil"/>
          <w:left w:val="nil"/>
          <w:bottom w:val="nil"/>
          <w:right w:val="nil"/>
          <w:between w:val="nil"/>
        </w:pBdr>
        <w:spacing w:before="400" w:after="120"/>
        <w:rPr>
          <w:b/>
        </w:rPr>
      </w:pPr>
      <w:r w:rsidRPr="009D3FB9">
        <w:rPr>
          <w:b/>
        </w:rPr>
        <w:t>Documentación e información</w:t>
      </w:r>
    </w:p>
    <w:tbl>
      <w:tblPr>
        <w:tblStyle w:val="affffff9"/>
        <w:tblW w:w="13412" w:type="dxa"/>
        <w:tblInd w:w="0" w:type="dxa"/>
        <w:tblLayout w:type="fixed"/>
        <w:tblLook w:val="0400" w:firstRow="0" w:lastRow="0" w:firstColumn="0" w:lastColumn="0" w:noHBand="0" w:noVBand="1"/>
      </w:tblPr>
      <w:tblGrid>
        <w:gridCol w:w="1547"/>
        <w:gridCol w:w="11865"/>
      </w:tblGrid>
      <w:tr w:rsidR="009D3FB9" w:rsidRPr="009D3FB9" w14:paraId="77D983A9" w14:textId="77777777">
        <w:trPr>
          <w:trHeight w:val="580"/>
        </w:trPr>
        <w:tc>
          <w:tcPr>
            <w:tcW w:w="154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000000CD" w14:textId="77777777" w:rsidR="00E75EC0" w:rsidRPr="009D3FB9" w:rsidRDefault="00B64B68">
            <w:pPr>
              <w:widowControl w:val="0"/>
              <w:jc w:val="center"/>
              <w:rPr>
                <w:b/>
              </w:rPr>
            </w:pPr>
            <w:r w:rsidRPr="009D3FB9">
              <w:rPr>
                <w:b/>
              </w:rPr>
              <w:t>Tipo de recurso</w:t>
            </w:r>
          </w:p>
        </w:tc>
        <w:tc>
          <w:tcPr>
            <w:tcW w:w="1186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000000CE" w14:textId="77777777" w:rsidR="00E75EC0" w:rsidRPr="009D3FB9" w:rsidRDefault="00B64B68">
            <w:pPr>
              <w:widowControl w:val="0"/>
              <w:jc w:val="center"/>
              <w:rPr>
                <w:b/>
              </w:rPr>
            </w:pPr>
            <w:r w:rsidRPr="009D3FB9">
              <w:rPr>
                <w:b/>
              </w:rPr>
              <w:t>Cajón de texto de color</w:t>
            </w:r>
          </w:p>
        </w:tc>
      </w:tr>
      <w:tr w:rsidR="009D3FB9" w:rsidRPr="009D3FB9" w14:paraId="4817A29E" w14:textId="77777777">
        <w:trPr>
          <w:trHeight w:val="4445"/>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CF" w14:textId="77777777" w:rsidR="00E75EC0" w:rsidRPr="009D3FB9" w:rsidRDefault="00B64B68">
            <w:pPr>
              <w:pBdr>
                <w:top w:val="nil"/>
                <w:left w:val="nil"/>
                <w:bottom w:val="nil"/>
                <w:right w:val="nil"/>
                <w:between w:val="nil"/>
              </w:pBdr>
              <w:ind w:right="-4"/>
              <w:jc w:val="both"/>
            </w:pPr>
            <w:r w:rsidRPr="009D3FB9">
              <w:lastRenderedPageBreak/>
              <w:t>Todos los equipos de las organizaciones se constituyen en un bien tangible que representa parte de su riqueza y se deben de preservar de la mejor manera; una buena forma de hacerlo es recopilando la mayor cantidad de información que se pueda de los mismos y con el máximo detalle posible. Dentro de estos documentos, se encuentran los que son suministrados por el fabricante y otros, construidos por la organización con el fin de describir su uso y definir los procesos que podrán ser atendidos con cada uno.</w:t>
            </w:r>
          </w:p>
          <w:p w14:paraId="000000D0" w14:textId="77777777" w:rsidR="00E75EC0" w:rsidRPr="009D3FB9" w:rsidRDefault="00E75EC0">
            <w:pPr>
              <w:widowControl w:val="0"/>
              <w:ind w:firstLine="4998"/>
              <w:rPr>
                <w:b/>
              </w:rPr>
            </w:pPr>
          </w:p>
          <w:p w14:paraId="000000D1" w14:textId="77777777" w:rsidR="00E75EC0" w:rsidRPr="009D3FB9" w:rsidRDefault="00E75EC0">
            <w:pPr>
              <w:pBdr>
                <w:top w:val="nil"/>
                <w:left w:val="nil"/>
                <w:bottom w:val="nil"/>
                <w:right w:val="nil"/>
                <w:between w:val="nil"/>
              </w:pBdr>
              <w:ind w:right="-4"/>
              <w:jc w:val="center"/>
              <w:rPr>
                <w:rFonts w:ascii="Times New Roman" w:eastAsia="Times New Roman" w:hAnsi="Times New Roman" w:cs="Times New Roman"/>
                <w:sz w:val="24"/>
                <w:szCs w:val="24"/>
              </w:rPr>
            </w:pPr>
          </w:p>
          <w:p w14:paraId="000000D2" w14:textId="77777777" w:rsidR="00E75EC0" w:rsidRPr="009D3FB9" w:rsidRDefault="00000000">
            <w:pPr>
              <w:pBdr>
                <w:top w:val="nil"/>
                <w:left w:val="nil"/>
                <w:bottom w:val="nil"/>
                <w:right w:val="nil"/>
                <w:between w:val="nil"/>
              </w:pBdr>
              <w:ind w:right="-4"/>
              <w:jc w:val="center"/>
              <w:rPr>
                <w:rFonts w:ascii="Times New Roman" w:eastAsia="Times New Roman" w:hAnsi="Times New Roman" w:cs="Times New Roman"/>
                <w:sz w:val="24"/>
                <w:szCs w:val="24"/>
              </w:rPr>
            </w:pPr>
            <w:sdt>
              <w:sdtPr>
                <w:tag w:val="goog_rdk_14"/>
                <w:id w:val="-583455578"/>
              </w:sdtPr>
              <w:sdtContent>
                <w:commentRangeStart w:id="16"/>
              </w:sdtContent>
            </w:sdt>
            <w:r w:rsidR="00B64B68" w:rsidRPr="009D3FB9">
              <w:rPr>
                <w:rFonts w:ascii="Times New Roman" w:eastAsia="Times New Roman" w:hAnsi="Times New Roman" w:cs="Times New Roman"/>
                <w:noProof/>
                <w:sz w:val="24"/>
                <w:szCs w:val="24"/>
                <w:lang w:val="es-CO"/>
              </w:rPr>
              <w:drawing>
                <wp:inline distT="0" distB="0" distL="0" distR="0" wp14:anchorId="798718BC" wp14:editId="4ECCD86F">
                  <wp:extent cx="2322667" cy="1562678"/>
                  <wp:effectExtent l="0" t="0" r="0" b="0"/>
                  <wp:docPr id="39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2322667" cy="1562678"/>
                          </a:xfrm>
                          <a:prstGeom prst="rect">
                            <a:avLst/>
                          </a:prstGeom>
                          <a:ln/>
                        </pic:spPr>
                      </pic:pic>
                    </a:graphicData>
                  </a:graphic>
                </wp:inline>
              </w:drawing>
            </w:r>
            <w:commentRangeEnd w:id="16"/>
            <w:r w:rsidR="00B64B68" w:rsidRPr="009D3FB9">
              <w:commentReference w:id="16"/>
            </w:r>
            <w:r w:rsidR="00B64B68" w:rsidRPr="009D3FB9">
              <w:t xml:space="preserve">      </w:t>
            </w:r>
          </w:p>
          <w:p w14:paraId="000000D3" w14:textId="77777777" w:rsidR="00E75EC0" w:rsidRPr="009D3FB9" w:rsidRDefault="00E75EC0">
            <w:pPr>
              <w:widowControl w:val="0"/>
              <w:jc w:val="center"/>
              <w:rPr>
                <w:rFonts w:ascii="Times New Roman" w:eastAsia="Times New Roman" w:hAnsi="Times New Roman" w:cs="Times New Roman"/>
                <w:sz w:val="24"/>
                <w:szCs w:val="24"/>
              </w:rPr>
            </w:pPr>
          </w:p>
        </w:tc>
      </w:tr>
    </w:tbl>
    <w:p w14:paraId="000000D5" w14:textId="77777777" w:rsidR="00E75EC0" w:rsidRPr="009D3FB9" w:rsidRDefault="00E75EC0">
      <w:pPr>
        <w:rPr>
          <w:b/>
        </w:rPr>
      </w:pPr>
    </w:p>
    <w:p w14:paraId="000000D6" w14:textId="77777777" w:rsidR="00E75EC0" w:rsidRPr="009D3FB9" w:rsidRDefault="00B64B68">
      <w:pPr>
        <w:numPr>
          <w:ilvl w:val="1"/>
          <w:numId w:val="1"/>
        </w:numPr>
        <w:pBdr>
          <w:top w:val="nil"/>
          <w:left w:val="nil"/>
          <w:bottom w:val="nil"/>
          <w:right w:val="nil"/>
          <w:between w:val="nil"/>
        </w:pBdr>
        <w:rPr>
          <w:b/>
        </w:rPr>
      </w:pPr>
      <w:r w:rsidRPr="009D3FB9">
        <w:rPr>
          <w:b/>
        </w:rPr>
        <w:t>Hoja de vida de equipos</w:t>
      </w:r>
    </w:p>
    <w:tbl>
      <w:tblPr>
        <w:tblStyle w:val="a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1"/>
        <w:gridCol w:w="6639"/>
        <w:gridCol w:w="5142"/>
      </w:tblGrid>
      <w:tr w:rsidR="009D3FB9" w:rsidRPr="009D3FB9" w14:paraId="4DC65519" w14:textId="77777777">
        <w:trPr>
          <w:trHeight w:val="420"/>
        </w:trPr>
        <w:tc>
          <w:tcPr>
            <w:tcW w:w="1631" w:type="dxa"/>
            <w:shd w:val="clear" w:color="auto" w:fill="C9DAF8"/>
            <w:tcMar>
              <w:top w:w="100" w:type="dxa"/>
              <w:left w:w="100" w:type="dxa"/>
              <w:bottom w:w="100" w:type="dxa"/>
              <w:right w:w="100" w:type="dxa"/>
            </w:tcMar>
          </w:tcPr>
          <w:p w14:paraId="000000D7" w14:textId="77777777" w:rsidR="00E75EC0" w:rsidRPr="009D3FB9" w:rsidRDefault="00B64B68">
            <w:pPr>
              <w:widowControl w:val="0"/>
              <w:ind w:right="-804"/>
              <w:rPr>
                <w:b/>
              </w:rPr>
            </w:pPr>
            <w:r w:rsidRPr="009D3FB9">
              <w:rPr>
                <w:b/>
              </w:rPr>
              <w:t>Tipo de recurso</w:t>
            </w:r>
          </w:p>
        </w:tc>
        <w:tc>
          <w:tcPr>
            <w:tcW w:w="11781" w:type="dxa"/>
            <w:gridSpan w:val="2"/>
            <w:shd w:val="clear" w:color="auto" w:fill="C9DAF8"/>
            <w:tcMar>
              <w:top w:w="100" w:type="dxa"/>
              <w:left w:w="100" w:type="dxa"/>
              <w:bottom w:w="100" w:type="dxa"/>
              <w:right w:w="100" w:type="dxa"/>
            </w:tcMar>
          </w:tcPr>
          <w:p w14:paraId="000000D8" w14:textId="77777777" w:rsidR="00E75EC0" w:rsidRPr="009D3FB9" w:rsidRDefault="00E75EC0">
            <w:pPr>
              <w:keepNext/>
              <w:keepLines/>
              <w:widowControl w:val="0"/>
              <w:pBdr>
                <w:top w:val="nil"/>
                <w:left w:val="nil"/>
                <w:bottom w:val="nil"/>
                <w:right w:val="nil"/>
                <w:between w:val="nil"/>
              </w:pBdr>
              <w:spacing w:after="60"/>
              <w:ind w:left="-44"/>
              <w:jc w:val="center"/>
            </w:pPr>
            <w:bookmarkStart w:id="17" w:name="_heading=h.3znysh7" w:colFirst="0" w:colLast="0"/>
            <w:bookmarkEnd w:id="17"/>
          </w:p>
          <w:p w14:paraId="000000D9" w14:textId="77777777" w:rsidR="00E75EC0" w:rsidRPr="009D3FB9" w:rsidRDefault="00B64B68">
            <w:pPr>
              <w:keepNext/>
              <w:keepLines/>
              <w:widowControl w:val="0"/>
              <w:pBdr>
                <w:top w:val="nil"/>
                <w:left w:val="nil"/>
                <w:bottom w:val="nil"/>
                <w:right w:val="nil"/>
                <w:between w:val="nil"/>
              </w:pBdr>
              <w:spacing w:after="60"/>
              <w:jc w:val="center"/>
            </w:pPr>
            <w:r w:rsidRPr="009D3FB9">
              <w:t xml:space="preserve">Pestañas o </w:t>
            </w:r>
            <w:proofErr w:type="spellStart"/>
            <w:r w:rsidRPr="009D3FB9">
              <w:t>tabs</w:t>
            </w:r>
            <w:proofErr w:type="spellEnd"/>
            <w:r w:rsidRPr="009D3FB9">
              <w:t xml:space="preserve"> horizontales</w:t>
            </w:r>
          </w:p>
        </w:tc>
      </w:tr>
      <w:tr w:rsidR="009D3FB9" w:rsidRPr="009D3FB9" w14:paraId="4CBB87C8" w14:textId="77777777">
        <w:trPr>
          <w:trHeight w:val="420"/>
        </w:trPr>
        <w:tc>
          <w:tcPr>
            <w:tcW w:w="1631" w:type="dxa"/>
            <w:shd w:val="clear" w:color="auto" w:fill="auto"/>
            <w:tcMar>
              <w:top w:w="100" w:type="dxa"/>
              <w:left w:w="100" w:type="dxa"/>
              <w:bottom w:w="100" w:type="dxa"/>
              <w:right w:w="100" w:type="dxa"/>
            </w:tcMar>
          </w:tcPr>
          <w:p w14:paraId="000000DB" w14:textId="77777777" w:rsidR="00E75EC0" w:rsidRPr="009D3FB9" w:rsidRDefault="00B64B68">
            <w:pPr>
              <w:widowControl w:val="0"/>
              <w:ind w:right="-804"/>
              <w:rPr>
                <w:b/>
              </w:rPr>
            </w:pPr>
            <w:r w:rsidRPr="009D3FB9">
              <w:rPr>
                <w:b/>
              </w:rPr>
              <w:t>Introducción</w:t>
            </w:r>
          </w:p>
        </w:tc>
        <w:tc>
          <w:tcPr>
            <w:tcW w:w="11781" w:type="dxa"/>
            <w:gridSpan w:val="2"/>
            <w:shd w:val="clear" w:color="auto" w:fill="auto"/>
            <w:tcMar>
              <w:top w:w="100" w:type="dxa"/>
              <w:left w:w="100" w:type="dxa"/>
              <w:bottom w:w="100" w:type="dxa"/>
              <w:right w:w="100" w:type="dxa"/>
            </w:tcMar>
          </w:tcPr>
          <w:p w14:paraId="000000DC"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t>La hoja de vida de los equipos es uno de los documentos más importantes que debe de tener toda organización, pero generalmente no se ha tomado de este modo. En este documento se debe incluir la información técnica propia del equipo y el registro de las intervenciones que ha tenido; de esta manera, se podrá tener un control minucioso de los mantenimientos, lubricantes, repuestos, costos y frecuencias. </w:t>
            </w:r>
          </w:p>
          <w:p w14:paraId="000000DD"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t>Este documento debe estar al alcance del personal de mantenimiento y debe ser diligenciado por los responsables de las intervenciones de las diferentes órdenes. La hoja de vida de los equipos se compone de dos secciones:</w:t>
            </w:r>
          </w:p>
        </w:tc>
      </w:tr>
      <w:tr w:rsidR="009D3FB9" w:rsidRPr="009D3FB9" w14:paraId="512C6FA2" w14:textId="77777777">
        <w:trPr>
          <w:trHeight w:val="420"/>
        </w:trPr>
        <w:tc>
          <w:tcPr>
            <w:tcW w:w="1631" w:type="dxa"/>
            <w:shd w:val="clear" w:color="auto" w:fill="auto"/>
            <w:tcMar>
              <w:top w:w="100" w:type="dxa"/>
              <w:left w:w="100" w:type="dxa"/>
              <w:bottom w:w="100" w:type="dxa"/>
              <w:right w:w="100" w:type="dxa"/>
            </w:tcMar>
          </w:tcPr>
          <w:p w14:paraId="000000DF" w14:textId="77777777" w:rsidR="00E75EC0" w:rsidRPr="009D3FB9" w:rsidRDefault="00B64B68">
            <w:pPr>
              <w:widowControl w:val="0"/>
              <w:ind w:right="-804"/>
              <w:rPr>
                <w:b/>
              </w:rPr>
            </w:pPr>
            <w:r w:rsidRPr="009D3FB9">
              <w:rPr>
                <w:b/>
              </w:rPr>
              <w:lastRenderedPageBreak/>
              <w:t>Ficha técnica</w:t>
            </w:r>
          </w:p>
        </w:tc>
        <w:tc>
          <w:tcPr>
            <w:tcW w:w="6639" w:type="dxa"/>
            <w:shd w:val="clear" w:color="auto" w:fill="auto"/>
            <w:tcMar>
              <w:top w:w="100" w:type="dxa"/>
              <w:left w:w="100" w:type="dxa"/>
              <w:bottom w:w="100" w:type="dxa"/>
              <w:right w:w="100" w:type="dxa"/>
            </w:tcMar>
          </w:tcPr>
          <w:p w14:paraId="000000E0" w14:textId="77777777" w:rsidR="00E75EC0" w:rsidRPr="009D3FB9" w:rsidRDefault="00B64B68">
            <w:pPr>
              <w:widowControl w:val="0"/>
              <w:jc w:val="both"/>
            </w:pPr>
            <w:r w:rsidRPr="009D3FB9">
              <w:t>Cada equipo debe de tener este documento porque contiene datos únicos, algunos pueden ser código, información general, especificaciones técnicas y otros datos relevantes. La información se puede obtener de las placas de los fabricantes del equipo, manuales, catálogos e información recopilada por la empresa.</w:t>
            </w:r>
          </w:p>
        </w:tc>
        <w:tc>
          <w:tcPr>
            <w:tcW w:w="5142" w:type="dxa"/>
            <w:shd w:val="clear" w:color="auto" w:fill="auto"/>
            <w:tcMar>
              <w:top w:w="100" w:type="dxa"/>
              <w:left w:w="100" w:type="dxa"/>
              <w:bottom w:w="100" w:type="dxa"/>
              <w:right w:w="100" w:type="dxa"/>
            </w:tcMar>
          </w:tcPr>
          <w:p w14:paraId="000000E1" w14:textId="77777777" w:rsidR="00E75EC0" w:rsidRPr="009D3FB9" w:rsidRDefault="00B64B68">
            <w:pPr>
              <w:widowControl w:val="0"/>
            </w:pPr>
            <w:r w:rsidRPr="009D3FB9">
              <w:t xml:space="preserve">     </w:t>
            </w:r>
            <w:sdt>
              <w:sdtPr>
                <w:tag w:val="goog_rdk_15"/>
                <w:id w:val="-1565948927"/>
              </w:sdtPr>
              <w:sdtContent>
                <w:commentRangeStart w:id="18"/>
              </w:sdtContent>
            </w:sdt>
            <w:r w:rsidRPr="009D3FB9">
              <w:rPr>
                <w:noProof/>
                <w:lang w:val="es-CO"/>
              </w:rPr>
              <w:drawing>
                <wp:inline distT="0" distB="0" distL="0" distR="0" wp14:anchorId="23980925" wp14:editId="1AA39CB9">
                  <wp:extent cx="2270394" cy="1523334"/>
                  <wp:effectExtent l="0" t="0" r="0" b="0"/>
                  <wp:docPr id="40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2270394" cy="1523334"/>
                          </a:xfrm>
                          <a:prstGeom prst="rect">
                            <a:avLst/>
                          </a:prstGeom>
                          <a:ln/>
                        </pic:spPr>
                      </pic:pic>
                    </a:graphicData>
                  </a:graphic>
                </wp:inline>
              </w:drawing>
            </w:r>
            <w:commentRangeEnd w:id="18"/>
            <w:r w:rsidRPr="009D3FB9">
              <w:commentReference w:id="18"/>
            </w:r>
          </w:p>
          <w:p w14:paraId="000000E2" w14:textId="77777777" w:rsidR="00E75EC0" w:rsidRPr="009D3FB9" w:rsidRDefault="00B64B68">
            <w:pPr>
              <w:widowControl w:val="0"/>
              <w:rPr>
                <w:b/>
              </w:rPr>
            </w:pPr>
            <w:r w:rsidRPr="009D3FB9">
              <w:rPr>
                <w:b/>
              </w:rPr>
              <w:t xml:space="preserve">Imagen: </w:t>
            </w:r>
            <w:r w:rsidRPr="009D3FB9">
              <w:t>839317_i3</w:t>
            </w:r>
          </w:p>
        </w:tc>
      </w:tr>
      <w:tr w:rsidR="009D3FB9" w:rsidRPr="009D3FB9" w14:paraId="70FFA271" w14:textId="77777777">
        <w:trPr>
          <w:trHeight w:val="420"/>
        </w:trPr>
        <w:tc>
          <w:tcPr>
            <w:tcW w:w="1631" w:type="dxa"/>
            <w:shd w:val="clear" w:color="auto" w:fill="auto"/>
            <w:tcMar>
              <w:top w:w="100" w:type="dxa"/>
              <w:left w:w="100" w:type="dxa"/>
              <w:bottom w:w="100" w:type="dxa"/>
              <w:right w:w="100" w:type="dxa"/>
            </w:tcMar>
          </w:tcPr>
          <w:p w14:paraId="000000E3" w14:textId="77777777" w:rsidR="00E75EC0" w:rsidRPr="009D3FB9" w:rsidRDefault="00B64B68">
            <w:pPr>
              <w:widowControl w:val="0"/>
              <w:rPr>
                <w:b/>
              </w:rPr>
            </w:pPr>
            <w:r w:rsidRPr="009D3FB9">
              <w:rPr>
                <w:b/>
              </w:rPr>
              <w:t>Manual de Instrucciones</w:t>
            </w:r>
          </w:p>
        </w:tc>
        <w:tc>
          <w:tcPr>
            <w:tcW w:w="6639" w:type="dxa"/>
            <w:shd w:val="clear" w:color="auto" w:fill="auto"/>
            <w:tcMar>
              <w:top w:w="100" w:type="dxa"/>
              <w:left w:w="100" w:type="dxa"/>
              <w:bottom w:w="100" w:type="dxa"/>
              <w:right w:w="100" w:type="dxa"/>
            </w:tcMar>
          </w:tcPr>
          <w:p w14:paraId="000000E4" w14:textId="77777777" w:rsidR="00E75EC0" w:rsidRPr="009D3FB9" w:rsidRDefault="00B64B68">
            <w:pPr>
              <w:widowControl w:val="0"/>
              <w:jc w:val="both"/>
            </w:pPr>
            <w:r w:rsidRPr="009D3FB9">
              <w:t xml:space="preserve">Este manual debe describir todos los aspectos necesarios para la correcta operación de los equipos; contiene información indispensable para realizar el montaje, operar de forma correcta cada uno de los componentes, realizar los mantenimientos necesarios y con la frecuencia correcta, además de tener la información pertinente sobre aspectos de seguridad que garanticen la preservación de la integridad del usuario. </w:t>
            </w:r>
          </w:p>
          <w:p w14:paraId="000000E5" w14:textId="77777777" w:rsidR="00E75EC0" w:rsidRPr="009D3FB9" w:rsidRDefault="00B64B68">
            <w:pPr>
              <w:widowControl w:val="0"/>
              <w:jc w:val="both"/>
            </w:pPr>
            <w:r w:rsidRPr="009D3FB9">
              <w:t>Este manual debe ser proporcionado por el fabricante o distribuidor del equipo y escrito en un idioma comprensible para el usuario, en lo posible el que maneje el país al que va dirigido.</w:t>
            </w:r>
          </w:p>
        </w:tc>
        <w:tc>
          <w:tcPr>
            <w:tcW w:w="5142" w:type="dxa"/>
            <w:shd w:val="clear" w:color="auto" w:fill="auto"/>
            <w:tcMar>
              <w:top w:w="100" w:type="dxa"/>
              <w:left w:w="100" w:type="dxa"/>
              <w:bottom w:w="100" w:type="dxa"/>
              <w:right w:w="100" w:type="dxa"/>
            </w:tcMar>
          </w:tcPr>
          <w:p w14:paraId="000000E6" w14:textId="77777777" w:rsidR="00E75EC0" w:rsidRPr="009D3FB9" w:rsidRDefault="00E75EC0">
            <w:pPr>
              <w:widowControl w:val="0"/>
            </w:pPr>
          </w:p>
          <w:p w14:paraId="000000E7" w14:textId="77777777" w:rsidR="00E75EC0" w:rsidRPr="009D3FB9" w:rsidRDefault="00000000">
            <w:pPr>
              <w:widowControl w:val="0"/>
            </w:pPr>
            <w:sdt>
              <w:sdtPr>
                <w:tag w:val="goog_rdk_16"/>
                <w:id w:val="1636216216"/>
              </w:sdtPr>
              <w:sdtContent>
                <w:commentRangeStart w:id="19"/>
              </w:sdtContent>
            </w:sdt>
            <w:r w:rsidR="00B64B68" w:rsidRPr="009D3FB9">
              <w:rPr>
                <w:noProof/>
                <w:lang w:val="es-CO"/>
              </w:rPr>
              <w:drawing>
                <wp:inline distT="0" distB="0" distL="0" distR="0" wp14:anchorId="11C0153D" wp14:editId="10FB8933">
                  <wp:extent cx="2365627" cy="1597453"/>
                  <wp:effectExtent l="0" t="0" r="0" b="0"/>
                  <wp:docPr id="40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2365627" cy="1597453"/>
                          </a:xfrm>
                          <a:prstGeom prst="rect">
                            <a:avLst/>
                          </a:prstGeom>
                          <a:ln/>
                        </pic:spPr>
                      </pic:pic>
                    </a:graphicData>
                  </a:graphic>
                </wp:inline>
              </w:drawing>
            </w:r>
            <w:commentRangeEnd w:id="19"/>
            <w:r w:rsidR="00B64B68" w:rsidRPr="009D3FB9">
              <w:commentReference w:id="19"/>
            </w:r>
          </w:p>
          <w:p w14:paraId="000000E8" w14:textId="77777777" w:rsidR="00E75EC0" w:rsidRPr="009D3FB9" w:rsidRDefault="00B64B68">
            <w:pPr>
              <w:widowControl w:val="0"/>
            </w:pPr>
            <w:r w:rsidRPr="009D3FB9">
              <w:rPr>
                <w:b/>
              </w:rPr>
              <w:t xml:space="preserve">Imagen: </w:t>
            </w:r>
            <w:r w:rsidRPr="009D3FB9">
              <w:t>839317_i4</w:t>
            </w:r>
          </w:p>
        </w:tc>
      </w:tr>
    </w:tbl>
    <w:p w14:paraId="000000E9" w14:textId="77777777" w:rsidR="00E75EC0" w:rsidRPr="009D3FB9" w:rsidRDefault="00E75EC0">
      <w:pPr>
        <w:rPr>
          <w:b/>
        </w:rPr>
      </w:pPr>
    </w:p>
    <w:p w14:paraId="000000EA" w14:textId="77777777" w:rsidR="00E75EC0" w:rsidRPr="009D3FB9" w:rsidRDefault="00E75EC0">
      <w:pPr>
        <w:rPr>
          <w:b/>
        </w:rPr>
      </w:pPr>
    </w:p>
    <w:p w14:paraId="000000EB" w14:textId="77777777" w:rsidR="00E75EC0" w:rsidRPr="009D3FB9" w:rsidRDefault="00B64B68">
      <w:pPr>
        <w:numPr>
          <w:ilvl w:val="0"/>
          <w:numId w:val="1"/>
        </w:numPr>
        <w:pBdr>
          <w:top w:val="nil"/>
          <w:left w:val="nil"/>
          <w:bottom w:val="nil"/>
          <w:right w:val="nil"/>
          <w:between w:val="nil"/>
        </w:pBdr>
        <w:rPr>
          <w:b/>
        </w:rPr>
      </w:pPr>
      <w:r w:rsidRPr="009D3FB9">
        <w:rPr>
          <w:b/>
        </w:rPr>
        <w:t>Entorno de trabajo</w:t>
      </w:r>
    </w:p>
    <w:tbl>
      <w:tblPr>
        <w:tblStyle w:val="af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D3FB9" w:rsidRPr="009D3FB9" w14:paraId="1A07C0DD" w14:textId="77777777">
        <w:trPr>
          <w:trHeight w:val="79"/>
        </w:trPr>
        <w:tc>
          <w:tcPr>
            <w:tcW w:w="13422" w:type="dxa"/>
            <w:shd w:val="clear" w:color="auto" w:fill="8DB3E2"/>
            <w:vAlign w:val="center"/>
          </w:tcPr>
          <w:p w14:paraId="000000EC" w14:textId="77777777" w:rsidR="00E75EC0" w:rsidRPr="009D3FB9" w:rsidRDefault="00B64B68">
            <w:pPr>
              <w:keepNext/>
              <w:keepLines/>
              <w:pBdr>
                <w:top w:val="nil"/>
                <w:left w:val="nil"/>
                <w:bottom w:val="nil"/>
                <w:right w:val="nil"/>
                <w:between w:val="nil"/>
              </w:pBdr>
              <w:spacing w:line="276" w:lineRule="auto"/>
              <w:jc w:val="center"/>
            </w:pPr>
            <w:r w:rsidRPr="009D3FB9">
              <w:lastRenderedPageBreak/>
              <w:t>Cuadro de texto</w:t>
            </w:r>
          </w:p>
        </w:tc>
      </w:tr>
      <w:tr w:rsidR="009D3FB9" w:rsidRPr="009D3FB9" w14:paraId="367EB13B" w14:textId="77777777">
        <w:tc>
          <w:tcPr>
            <w:tcW w:w="13422" w:type="dxa"/>
          </w:tcPr>
          <w:p w14:paraId="000000ED" w14:textId="77777777" w:rsidR="00E75EC0" w:rsidRPr="009D3FB9" w:rsidRDefault="00B64B68">
            <w:pPr>
              <w:pBdr>
                <w:top w:val="nil"/>
                <w:left w:val="nil"/>
                <w:bottom w:val="nil"/>
                <w:right w:val="nil"/>
                <w:between w:val="nil"/>
              </w:pBdr>
              <w:spacing w:after="120"/>
              <w:jc w:val="both"/>
              <w:rPr>
                <w:rFonts w:ascii="Times New Roman" w:eastAsia="Times New Roman" w:hAnsi="Times New Roman" w:cs="Times New Roman"/>
                <w:sz w:val="24"/>
                <w:szCs w:val="24"/>
              </w:rPr>
            </w:pPr>
            <w:r w:rsidRPr="009D3FB9">
              <w:t>Los entornos de trabajo, sin importar la labor que se desempeñe en este, deben garantizar, desde su diseño, unas condiciones mínimas de seguridad para el personal que lo ocupa como dispositivos y/o de elementos de protección que estén diseñados para este fin.</w:t>
            </w:r>
          </w:p>
        </w:tc>
      </w:tr>
    </w:tbl>
    <w:p w14:paraId="000000EE" w14:textId="77777777" w:rsidR="00E75EC0" w:rsidRPr="009D3FB9" w:rsidRDefault="00E75EC0">
      <w:pPr>
        <w:rPr>
          <w:b/>
        </w:rPr>
      </w:pPr>
    </w:p>
    <w:p w14:paraId="000000EF" w14:textId="77777777" w:rsidR="00E75EC0" w:rsidRPr="009D3FB9" w:rsidRDefault="00E75EC0">
      <w:pPr>
        <w:rPr>
          <w:b/>
        </w:rPr>
      </w:pPr>
    </w:p>
    <w:p w14:paraId="000000F0" w14:textId="77777777" w:rsidR="00E75EC0" w:rsidRPr="009D3FB9" w:rsidRDefault="00B64B68">
      <w:pPr>
        <w:numPr>
          <w:ilvl w:val="1"/>
          <w:numId w:val="1"/>
        </w:numPr>
        <w:pBdr>
          <w:top w:val="nil"/>
          <w:left w:val="nil"/>
          <w:bottom w:val="nil"/>
          <w:right w:val="nil"/>
          <w:between w:val="nil"/>
        </w:pBdr>
        <w:rPr>
          <w:b/>
        </w:rPr>
      </w:pPr>
      <w:r w:rsidRPr="009D3FB9">
        <w:rPr>
          <w:b/>
        </w:rPr>
        <w:t xml:space="preserve">Área de trabajo </w:t>
      </w:r>
    </w:p>
    <w:tbl>
      <w:tblPr>
        <w:tblStyle w:val="affffffc"/>
        <w:tblW w:w="13412" w:type="dxa"/>
        <w:tblInd w:w="0" w:type="dxa"/>
        <w:tblLayout w:type="fixed"/>
        <w:tblLook w:val="0400" w:firstRow="0" w:lastRow="0" w:firstColumn="0" w:lastColumn="0" w:noHBand="0" w:noVBand="1"/>
      </w:tblPr>
      <w:tblGrid>
        <w:gridCol w:w="1278"/>
        <w:gridCol w:w="12134"/>
      </w:tblGrid>
      <w:tr w:rsidR="009D3FB9" w:rsidRPr="009D3FB9" w14:paraId="35620132" w14:textId="77777777">
        <w:trPr>
          <w:trHeight w:val="580"/>
        </w:trPr>
        <w:tc>
          <w:tcPr>
            <w:tcW w:w="127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000000F1" w14:textId="77777777" w:rsidR="00E75EC0" w:rsidRPr="009D3FB9" w:rsidRDefault="00B64B68">
            <w:pPr>
              <w:widowControl w:val="0"/>
              <w:jc w:val="center"/>
              <w:rPr>
                <w:b/>
              </w:rPr>
            </w:pPr>
            <w:r w:rsidRPr="009D3FB9">
              <w:rPr>
                <w:b/>
              </w:rPr>
              <w:t>Tipo de recurso</w:t>
            </w:r>
          </w:p>
        </w:tc>
        <w:tc>
          <w:tcPr>
            <w:tcW w:w="1213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tcPr>
          <w:p w14:paraId="000000F2" w14:textId="77777777" w:rsidR="00E75EC0" w:rsidRPr="009D3FB9" w:rsidRDefault="00B64B68">
            <w:pPr>
              <w:widowControl w:val="0"/>
              <w:jc w:val="center"/>
              <w:rPr>
                <w:b/>
              </w:rPr>
            </w:pPr>
            <w:r w:rsidRPr="009D3FB9">
              <w:rPr>
                <w:b/>
              </w:rPr>
              <w:t>Cajón de texto de color</w:t>
            </w:r>
          </w:p>
        </w:tc>
      </w:tr>
      <w:tr w:rsidR="009D3FB9" w:rsidRPr="009D3FB9" w14:paraId="44214B5A"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3" w14:textId="77777777" w:rsidR="00E75EC0" w:rsidRPr="009D3FB9" w:rsidRDefault="00B64B68">
            <w:pPr>
              <w:widowControl w:val="0"/>
              <w:jc w:val="both"/>
            </w:pPr>
            <w:r w:rsidRPr="009D3FB9">
              <w:t>El área de trabajo debe disponer de un ambiente de aprendizaje convencional y de un ambiente de taller para el mantenimiento, con un área mínima de 400 m</w:t>
            </w:r>
            <w:r w:rsidRPr="009D3FB9">
              <w:rPr>
                <w:vertAlign w:val="superscript"/>
              </w:rPr>
              <w:t>2.</w:t>
            </w:r>
          </w:p>
          <w:p w14:paraId="000000F4" w14:textId="77777777" w:rsidR="00E75EC0" w:rsidRPr="009D3FB9" w:rsidRDefault="00E75EC0">
            <w:pPr>
              <w:widowControl w:val="0"/>
              <w:jc w:val="center"/>
            </w:pPr>
          </w:p>
          <w:p w14:paraId="000000F5" w14:textId="77777777" w:rsidR="00E75EC0" w:rsidRPr="009D3FB9" w:rsidRDefault="00B64B68">
            <w:pPr>
              <w:widowControl w:val="0"/>
            </w:pPr>
            <w:r w:rsidRPr="009D3FB9">
              <w:t>Es este cuadro de texto de color, se propone colocar dos imágenes que ilustren cada una de las áreas de trabajo nombradas en el texto que describe el numeral.</w:t>
            </w:r>
          </w:p>
          <w:p w14:paraId="000000F6" w14:textId="77777777" w:rsidR="00E75EC0" w:rsidRPr="009D3FB9" w:rsidRDefault="00E75EC0">
            <w:pPr>
              <w:widowControl w:val="0"/>
            </w:pPr>
          </w:p>
          <w:p w14:paraId="000000F7" w14:textId="77777777" w:rsidR="00E75EC0" w:rsidRPr="009D3FB9" w:rsidRDefault="00E75EC0">
            <w:pPr>
              <w:pBdr>
                <w:top w:val="nil"/>
                <w:left w:val="nil"/>
                <w:bottom w:val="nil"/>
                <w:right w:val="nil"/>
                <w:between w:val="nil"/>
              </w:pBdr>
              <w:ind w:right="-4"/>
              <w:jc w:val="center"/>
              <w:rPr>
                <w:rFonts w:ascii="Times New Roman" w:eastAsia="Times New Roman" w:hAnsi="Times New Roman" w:cs="Times New Roman"/>
                <w:sz w:val="24"/>
                <w:szCs w:val="24"/>
              </w:rPr>
            </w:pPr>
          </w:p>
          <w:p w14:paraId="000000F8" w14:textId="77777777" w:rsidR="00E75EC0" w:rsidRPr="009D3FB9" w:rsidRDefault="00B64B68">
            <w:pPr>
              <w:pBdr>
                <w:top w:val="nil"/>
                <w:left w:val="nil"/>
                <w:bottom w:val="nil"/>
                <w:right w:val="nil"/>
                <w:between w:val="nil"/>
              </w:pBdr>
              <w:ind w:right="-4"/>
              <w:rPr>
                <w:b/>
                <w:sz w:val="24"/>
                <w:szCs w:val="24"/>
              </w:rPr>
            </w:pPr>
            <w:r w:rsidRPr="009D3FB9">
              <w:rPr>
                <w:sz w:val="24"/>
                <w:szCs w:val="24"/>
              </w:rPr>
              <w:t xml:space="preserve">              </w:t>
            </w:r>
            <w:r w:rsidRPr="009D3FB9">
              <w:rPr>
                <w:b/>
                <w:sz w:val="24"/>
                <w:szCs w:val="24"/>
              </w:rPr>
              <w:t xml:space="preserve">    Ambiente de aprendizaje                                                        Ambiente de taller</w:t>
            </w:r>
            <w:r w:rsidRPr="009D3FB9">
              <w:rPr>
                <w:noProof/>
                <w:lang w:val="es-CO"/>
              </w:rPr>
              <w:drawing>
                <wp:anchor distT="0" distB="0" distL="0" distR="0" simplePos="0" relativeHeight="251658240" behindDoc="1" locked="0" layoutInCell="1" hidden="0" allowOverlap="1" wp14:anchorId="1CCB1A4F" wp14:editId="36BD05B1">
                  <wp:simplePos x="0" y="0"/>
                  <wp:positionH relativeFrom="column">
                    <wp:posOffset>581025</wp:posOffset>
                  </wp:positionH>
                  <wp:positionV relativeFrom="paragraph">
                    <wp:posOffset>200025</wp:posOffset>
                  </wp:positionV>
                  <wp:extent cx="2029778" cy="1347117"/>
                  <wp:effectExtent l="0" t="0" r="0" b="0"/>
                  <wp:wrapNone/>
                  <wp:docPr id="37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2029778" cy="1347117"/>
                          </a:xfrm>
                          <a:prstGeom prst="rect">
                            <a:avLst/>
                          </a:prstGeom>
                          <a:ln/>
                        </pic:spPr>
                      </pic:pic>
                    </a:graphicData>
                  </a:graphic>
                </wp:anchor>
              </w:drawing>
            </w:r>
            <w:r w:rsidRPr="009D3FB9">
              <w:rPr>
                <w:noProof/>
                <w:lang w:val="es-CO"/>
              </w:rPr>
              <w:drawing>
                <wp:anchor distT="114300" distB="114300" distL="114300" distR="114300" simplePos="0" relativeHeight="251659264" behindDoc="0" locked="0" layoutInCell="1" hidden="0" allowOverlap="1" wp14:anchorId="0C902B99" wp14:editId="11E54D53">
                  <wp:simplePos x="0" y="0"/>
                  <wp:positionH relativeFrom="column">
                    <wp:posOffset>4695825</wp:posOffset>
                  </wp:positionH>
                  <wp:positionV relativeFrom="paragraph">
                    <wp:posOffset>233363</wp:posOffset>
                  </wp:positionV>
                  <wp:extent cx="1936213" cy="1280052"/>
                  <wp:effectExtent l="0" t="0" r="0" b="0"/>
                  <wp:wrapNone/>
                  <wp:docPr id="38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1936213" cy="1280052"/>
                          </a:xfrm>
                          <a:prstGeom prst="rect">
                            <a:avLst/>
                          </a:prstGeom>
                          <a:ln/>
                        </pic:spPr>
                      </pic:pic>
                    </a:graphicData>
                  </a:graphic>
                </wp:anchor>
              </w:drawing>
            </w:r>
          </w:p>
          <w:p w14:paraId="000000F9" w14:textId="77777777" w:rsidR="00E75EC0" w:rsidRPr="009D3FB9" w:rsidRDefault="00E75EC0">
            <w:pPr>
              <w:pBdr>
                <w:top w:val="nil"/>
                <w:left w:val="nil"/>
                <w:bottom w:val="nil"/>
                <w:right w:val="nil"/>
                <w:between w:val="nil"/>
              </w:pBdr>
              <w:ind w:right="-4"/>
              <w:rPr>
                <w:rFonts w:ascii="Times New Roman" w:eastAsia="Times New Roman" w:hAnsi="Times New Roman" w:cs="Times New Roman"/>
                <w:sz w:val="24"/>
                <w:szCs w:val="24"/>
              </w:rPr>
            </w:pPr>
          </w:p>
          <w:p w14:paraId="000000FA" w14:textId="77777777" w:rsidR="00E75EC0" w:rsidRPr="009D3FB9" w:rsidRDefault="00E75EC0">
            <w:pPr>
              <w:pBdr>
                <w:top w:val="nil"/>
                <w:left w:val="nil"/>
                <w:bottom w:val="nil"/>
                <w:right w:val="nil"/>
                <w:between w:val="nil"/>
              </w:pBdr>
              <w:ind w:right="-4"/>
              <w:jc w:val="center"/>
              <w:rPr>
                <w:rFonts w:ascii="Times New Roman" w:eastAsia="Times New Roman" w:hAnsi="Times New Roman" w:cs="Times New Roman"/>
                <w:sz w:val="24"/>
                <w:szCs w:val="24"/>
              </w:rPr>
            </w:pPr>
          </w:p>
          <w:p w14:paraId="000000FB" w14:textId="77777777" w:rsidR="00E75EC0" w:rsidRPr="009D3FB9" w:rsidRDefault="00000000">
            <w:pPr>
              <w:pBdr>
                <w:top w:val="nil"/>
                <w:left w:val="nil"/>
                <w:bottom w:val="nil"/>
                <w:right w:val="nil"/>
                <w:between w:val="nil"/>
              </w:pBdr>
              <w:ind w:right="-4"/>
              <w:rPr>
                <w:rFonts w:ascii="Times New Roman" w:eastAsia="Times New Roman" w:hAnsi="Times New Roman" w:cs="Times New Roman"/>
                <w:sz w:val="24"/>
                <w:szCs w:val="24"/>
              </w:rPr>
            </w:pPr>
            <w:sdt>
              <w:sdtPr>
                <w:tag w:val="goog_rdk_17"/>
                <w:id w:val="397013733"/>
              </w:sdtPr>
              <w:sdtContent>
                <w:commentRangeStart w:id="20"/>
              </w:sdtContent>
            </w:sdt>
          </w:p>
          <w:commentRangeEnd w:id="20"/>
          <w:p w14:paraId="000000FC" w14:textId="77777777" w:rsidR="00E75EC0" w:rsidRPr="009D3FB9" w:rsidRDefault="00B64B68">
            <w:pPr>
              <w:pBdr>
                <w:top w:val="nil"/>
                <w:left w:val="nil"/>
                <w:bottom w:val="nil"/>
                <w:right w:val="nil"/>
                <w:between w:val="nil"/>
              </w:pBdr>
              <w:ind w:right="-4"/>
              <w:jc w:val="center"/>
              <w:rPr>
                <w:rFonts w:ascii="Times New Roman" w:eastAsia="Times New Roman" w:hAnsi="Times New Roman" w:cs="Times New Roman"/>
                <w:sz w:val="24"/>
                <w:szCs w:val="24"/>
              </w:rPr>
            </w:pPr>
            <w:r w:rsidRPr="009D3FB9">
              <w:commentReference w:id="20"/>
            </w:r>
          </w:p>
          <w:p w14:paraId="000000FD" w14:textId="77777777" w:rsidR="00E75EC0" w:rsidRPr="009D3FB9" w:rsidRDefault="00B64B68">
            <w:pPr>
              <w:pBdr>
                <w:top w:val="nil"/>
                <w:left w:val="nil"/>
                <w:bottom w:val="nil"/>
                <w:right w:val="nil"/>
                <w:between w:val="nil"/>
              </w:pBdr>
              <w:ind w:right="-4"/>
              <w:jc w:val="center"/>
              <w:rPr>
                <w:rFonts w:ascii="Times New Roman" w:eastAsia="Times New Roman" w:hAnsi="Times New Roman" w:cs="Times New Roman"/>
                <w:sz w:val="24"/>
                <w:szCs w:val="24"/>
              </w:rPr>
            </w:pPr>
            <w:r w:rsidRPr="009D3FB9">
              <w:rPr>
                <w:rFonts w:ascii="Times New Roman" w:eastAsia="Times New Roman" w:hAnsi="Times New Roman" w:cs="Times New Roman"/>
                <w:sz w:val="24"/>
                <w:szCs w:val="24"/>
              </w:rPr>
              <w:t xml:space="preserve">                                                                                                      </w:t>
            </w:r>
            <w:sdt>
              <w:sdtPr>
                <w:tag w:val="goog_rdk_18"/>
                <w:id w:val="1103610356"/>
              </w:sdtPr>
              <w:sdtContent>
                <w:commentRangeStart w:id="21"/>
              </w:sdtContent>
            </w:sdt>
            <w:r w:rsidRPr="009D3FB9">
              <w:rPr>
                <w:rFonts w:ascii="Times New Roman" w:eastAsia="Times New Roman" w:hAnsi="Times New Roman" w:cs="Times New Roman"/>
                <w:sz w:val="24"/>
                <w:szCs w:val="24"/>
              </w:rPr>
              <w:t xml:space="preserve">   </w:t>
            </w:r>
            <w:commentRangeEnd w:id="21"/>
            <w:r w:rsidRPr="009D3FB9">
              <w:commentReference w:id="21"/>
            </w:r>
          </w:p>
          <w:p w14:paraId="000000FE" w14:textId="77777777" w:rsidR="00E75EC0" w:rsidRPr="009D3FB9" w:rsidRDefault="00E75EC0">
            <w:pPr>
              <w:pBdr>
                <w:top w:val="nil"/>
                <w:left w:val="nil"/>
                <w:bottom w:val="nil"/>
                <w:right w:val="nil"/>
                <w:between w:val="nil"/>
              </w:pBdr>
              <w:ind w:right="-4"/>
              <w:jc w:val="center"/>
              <w:rPr>
                <w:rFonts w:ascii="Times New Roman" w:eastAsia="Times New Roman" w:hAnsi="Times New Roman" w:cs="Times New Roman"/>
                <w:sz w:val="24"/>
                <w:szCs w:val="24"/>
              </w:rPr>
            </w:pPr>
          </w:p>
        </w:tc>
      </w:tr>
    </w:tbl>
    <w:p w14:paraId="00000100" w14:textId="77777777" w:rsidR="00E75EC0" w:rsidRPr="009D3FB9" w:rsidRDefault="00E75EC0">
      <w:pPr>
        <w:rPr>
          <w:b/>
        </w:rPr>
      </w:pPr>
    </w:p>
    <w:p w14:paraId="00000101" w14:textId="77777777" w:rsidR="00E75EC0" w:rsidRPr="009D3FB9" w:rsidRDefault="00B64B68">
      <w:pPr>
        <w:numPr>
          <w:ilvl w:val="1"/>
          <w:numId w:val="1"/>
        </w:numPr>
        <w:pBdr>
          <w:top w:val="nil"/>
          <w:left w:val="nil"/>
          <w:bottom w:val="nil"/>
          <w:right w:val="nil"/>
          <w:between w:val="nil"/>
        </w:pBdr>
        <w:rPr>
          <w:b/>
        </w:rPr>
      </w:pPr>
      <w:r w:rsidRPr="009D3FB9">
        <w:rPr>
          <w:b/>
        </w:rPr>
        <w:t>Equipos</w:t>
      </w:r>
    </w:p>
    <w:tbl>
      <w:tblPr>
        <w:tblStyle w:val="affff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140"/>
        <w:gridCol w:w="5738"/>
      </w:tblGrid>
      <w:tr w:rsidR="009D3FB9" w:rsidRPr="009D3FB9" w14:paraId="4C5497EE" w14:textId="77777777">
        <w:trPr>
          <w:trHeight w:val="337"/>
        </w:trPr>
        <w:tc>
          <w:tcPr>
            <w:tcW w:w="1533" w:type="dxa"/>
            <w:shd w:val="clear" w:color="auto" w:fill="C9DAF8"/>
            <w:tcMar>
              <w:top w:w="100" w:type="dxa"/>
              <w:left w:w="100" w:type="dxa"/>
              <w:bottom w:w="100" w:type="dxa"/>
              <w:right w:w="100" w:type="dxa"/>
            </w:tcMar>
            <w:vAlign w:val="center"/>
          </w:tcPr>
          <w:p w14:paraId="00000102" w14:textId="77777777" w:rsidR="00E75EC0" w:rsidRPr="009D3FB9" w:rsidRDefault="00B64B68">
            <w:pPr>
              <w:widowControl w:val="0"/>
              <w:jc w:val="center"/>
              <w:rPr>
                <w:b/>
              </w:rPr>
            </w:pPr>
            <w:r w:rsidRPr="009D3FB9">
              <w:rPr>
                <w:b/>
              </w:rPr>
              <w:t>Tipo de recurso</w:t>
            </w:r>
          </w:p>
        </w:tc>
        <w:tc>
          <w:tcPr>
            <w:tcW w:w="11878" w:type="dxa"/>
            <w:gridSpan w:val="2"/>
            <w:shd w:val="clear" w:color="auto" w:fill="C9DAF8"/>
            <w:tcMar>
              <w:top w:w="100" w:type="dxa"/>
              <w:left w:w="100" w:type="dxa"/>
              <w:bottom w:w="100" w:type="dxa"/>
              <w:right w:w="100" w:type="dxa"/>
            </w:tcMar>
            <w:vAlign w:val="center"/>
          </w:tcPr>
          <w:p w14:paraId="00000103" w14:textId="77777777" w:rsidR="00E75EC0" w:rsidRPr="009D3FB9" w:rsidRDefault="00B64B68">
            <w:pPr>
              <w:keepNext/>
              <w:keepLines/>
              <w:widowControl w:val="0"/>
              <w:pBdr>
                <w:top w:val="nil"/>
                <w:left w:val="nil"/>
                <w:bottom w:val="nil"/>
                <w:right w:val="nil"/>
                <w:between w:val="nil"/>
              </w:pBdr>
              <w:spacing w:after="60"/>
              <w:jc w:val="center"/>
            </w:pPr>
            <w:bookmarkStart w:id="22" w:name="_heading=h.2et92p0" w:colFirst="0" w:colLast="0"/>
            <w:bookmarkEnd w:id="22"/>
            <w:r w:rsidRPr="009D3FB9">
              <w:t>Slider Imagen</w:t>
            </w:r>
          </w:p>
        </w:tc>
      </w:tr>
      <w:tr w:rsidR="009D3FB9" w:rsidRPr="009D3FB9" w14:paraId="6455764D" w14:textId="77777777">
        <w:trPr>
          <w:trHeight w:val="420"/>
        </w:trPr>
        <w:tc>
          <w:tcPr>
            <w:tcW w:w="1533" w:type="dxa"/>
            <w:shd w:val="clear" w:color="auto" w:fill="auto"/>
            <w:tcMar>
              <w:top w:w="100" w:type="dxa"/>
              <w:left w:w="100" w:type="dxa"/>
              <w:bottom w:w="100" w:type="dxa"/>
              <w:right w:w="100" w:type="dxa"/>
            </w:tcMar>
          </w:tcPr>
          <w:p w14:paraId="00000105" w14:textId="77777777" w:rsidR="00E75EC0" w:rsidRPr="009D3FB9" w:rsidRDefault="00B64B68">
            <w:pPr>
              <w:widowControl w:val="0"/>
              <w:rPr>
                <w:b/>
              </w:rPr>
            </w:pPr>
            <w:r w:rsidRPr="009D3FB9">
              <w:rPr>
                <w:b/>
              </w:rPr>
              <w:lastRenderedPageBreak/>
              <w:t>Introducción</w:t>
            </w:r>
          </w:p>
        </w:tc>
        <w:tc>
          <w:tcPr>
            <w:tcW w:w="11878" w:type="dxa"/>
            <w:gridSpan w:val="2"/>
            <w:shd w:val="clear" w:color="auto" w:fill="auto"/>
            <w:tcMar>
              <w:top w:w="100" w:type="dxa"/>
              <w:left w:w="100" w:type="dxa"/>
              <w:bottom w:w="100" w:type="dxa"/>
              <w:right w:w="100" w:type="dxa"/>
            </w:tcMar>
          </w:tcPr>
          <w:p w14:paraId="00000106" w14:textId="77777777" w:rsidR="00E75EC0" w:rsidRPr="009D3FB9" w:rsidRDefault="00B64B68">
            <w:pPr>
              <w:widowControl w:val="0"/>
            </w:pPr>
            <w:r w:rsidRPr="009D3FB9">
              <w:t>Existen diferentes tipos de equipos para la ejecución de las tareas de mantenimiento y ensamble electrónico. A continuación, se presentan algunos de ellos:</w:t>
            </w:r>
          </w:p>
        </w:tc>
      </w:tr>
      <w:tr w:rsidR="009D3FB9" w:rsidRPr="009D3FB9" w14:paraId="1E615DEC" w14:textId="77777777">
        <w:trPr>
          <w:trHeight w:val="420"/>
        </w:trPr>
        <w:tc>
          <w:tcPr>
            <w:tcW w:w="7673" w:type="dxa"/>
            <w:gridSpan w:val="2"/>
            <w:shd w:val="clear" w:color="auto" w:fill="auto"/>
            <w:tcMar>
              <w:top w:w="100" w:type="dxa"/>
              <w:left w:w="100" w:type="dxa"/>
              <w:bottom w:w="100" w:type="dxa"/>
              <w:right w:w="100" w:type="dxa"/>
            </w:tcMar>
          </w:tcPr>
          <w:p w14:paraId="00000108" w14:textId="77777777" w:rsidR="00E75EC0" w:rsidRPr="009D3FB9" w:rsidRDefault="00B64B68">
            <w:pPr>
              <w:widowControl w:val="0"/>
              <w:rPr>
                <w:b/>
              </w:rPr>
            </w:pPr>
            <w:r w:rsidRPr="009D3FB9">
              <w:rPr>
                <w:b/>
              </w:rPr>
              <w:t>Equipo de diagnóstico avanzado de tarjetas electrónicas</w:t>
            </w:r>
          </w:p>
          <w:p w14:paraId="00000109" w14:textId="77777777" w:rsidR="00E75EC0" w:rsidRPr="009D3FB9" w:rsidRDefault="00B64B68">
            <w:pPr>
              <w:widowControl w:val="0"/>
            </w:pPr>
            <w:r w:rsidRPr="009D3FB9">
              <w:t xml:space="preserve">Aunque suelen ser equipos poco conocidos por su alto costo, así como por la experiencia requerida para el manejo correcto por el personal que lo opere, es un equipo que permite diagnosticar por medio de un </w:t>
            </w:r>
            <w:r w:rsidRPr="009D3FB9">
              <w:rPr>
                <w:i/>
              </w:rPr>
              <w:t>software</w:t>
            </w:r>
            <w:r w:rsidRPr="009D3FB9">
              <w:t xml:space="preserve"> los fallos presentados en cada módulo de las tarjetas.</w:t>
            </w:r>
          </w:p>
        </w:tc>
        <w:tc>
          <w:tcPr>
            <w:tcW w:w="5738" w:type="dxa"/>
            <w:shd w:val="clear" w:color="auto" w:fill="auto"/>
            <w:tcMar>
              <w:top w:w="100" w:type="dxa"/>
              <w:left w:w="100" w:type="dxa"/>
              <w:bottom w:w="100" w:type="dxa"/>
              <w:right w:w="100" w:type="dxa"/>
            </w:tcMar>
          </w:tcPr>
          <w:p w14:paraId="0000010B" w14:textId="77777777" w:rsidR="00E75EC0" w:rsidRPr="009D3FB9" w:rsidRDefault="00B64B68">
            <w:pPr>
              <w:widowControl w:val="0"/>
            </w:pPr>
            <w:r w:rsidRPr="009D3FB9">
              <w:t>:</w:t>
            </w:r>
          </w:p>
          <w:p w14:paraId="0000010C" w14:textId="77777777" w:rsidR="00E75EC0" w:rsidRPr="009D3FB9" w:rsidRDefault="00000000">
            <w:pPr>
              <w:widowControl w:val="0"/>
              <w:jc w:val="center"/>
            </w:pPr>
            <w:sdt>
              <w:sdtPr>
                <w:tag w:val="goog_rdk_19"/>
                <w:id w:val="2068905015"/>
              </w:sdtPr>
              <w:sdtContent>
                <w:commentRangeStart w:id="23"/>
              </w:sdtContent>
            </w:sdt>
            <w:r w:rsidR="00B64B68" w:rsidRPr="009D3FB9">
              <w:rPr>
                <w:noProof/>
                <w:lang w:val="es-CO"/>
              </w:rPr>
              <w:drawing>
                <wp:inline distT="0" distB="0" distL="0" distR="0" wp14:anchorId="24D41A3B" wp14:editId="77FF224C">
                  <wp:extent cx="2101745" cy="1029637"/>
                  <wp:effectExtent l="0" t="0" r="0" b="0"/>
                  <wp:docPr id="4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l="3249" t="17581" r="4478" b="17149"/>
                          <a:stretch>
                            <a:fillRect/>
                          </a:stretch>
                        </pic:blipFill>
                        <pic:spPr>
                          <a:xfrm>
                            <a:off x="0" y="0"/>
                            <a:ext cx="2101745" cy="1029637"/>
                          </a:xfrm>
                          <a:prstGeom prst="rect">
                            <a:avLst/>
                          </a:prstGeom>
                          <a:ln/>
                        </pic:spPr>
                      </pic:pic>
                    </a:graphicData>
                  </a:graphic>
                </wp:inline>
              </w:drawing>
            </w:r>
            <w:commentRangeEnd w:id="23"/>
            <w:r w:rsidR="00B64B68" w:rsidRPr="009D3FB9">
              <w:commentReference w:id="23"/>
            </w:r>
          </w:p>
          <w:p w14:paraId="0000010D" w14:textId="77777777" w:rsidR="00E75EC0" w:rsidRPr="009D3FB9" w:rsidRDefault="00B64B68">
            <w:pPr>
              <w:jc w:val="center"/>
            </w:pPr>
            <w:r w:rsidRPr="009D3FB9">
              <w:rPr>
                <w:b/>
              </w:rPr>
              <w:t xml:space="preserve">Imagen: </w:t>
            </w:r>
            <w:r w:rsidRPr="009D3FB9">
              <w:t>839317_i7</w:t>
            </w:r>
          </w:p>
        </w:tc>
      </w:tr>
      <w:tr w:rsidR="009D3FB9" w:rsidRPr="009D3FB9" w14:paraId="42F21727" w14:textId="77777777">
        <w:trPr>
          <w:trHeight w:val="420"/>
        </w:trPr>
        <w:tc>
          <w:tcPr>
            <w:tcW w:w="7673" w:type="dxa"/>
            <w:gridSpan w:val="2"/>
            <w:shd w:val="clear" w:color="auto" w:fill="auto"/>
            <w:tcMar>
              <w:top w:w="100" w:type="dxa"/>
              <w:left w:w="100" w:type="dxa"/>
              <w:bottom w:w="100" w:type="dxa"/>
              <w:right w:w="100" w:type="dxa"/>
            </w:tcMar>
          </w:tcPr>
          <w:p w14:paraId="0000010E" w14:textId="77777777" w:rsidR="00E75EC0" w:rsidRPr="009D3FB9" w:rsidRDefault="00B64B68">
            <w:pPr>
              <w:widowControl w:val="0"/>
              <w:rPr>
                <w:b/>
              </w:rPr>
            </w:pPr>
            <w:r w:rsidRPr="009D3FB9">
              <w:rPr>
                <w:b/>
              </w:rPr>
              <w:t>Osciloscopios</w:t>
            </w:r>
          </w:p>
          <w:p w14:paraId="0000010F" w14:textId="77777777" w:rsidR="00E75EC0" w:rsidRPr="009D3FB9" w:rsidRDefault="00B64B68">
            <w:pPr>
              <w:widowControl w:val="0"/>
            </w:pPr>
            <w:r w:rsidRPr="009D3FB9">
              <w:t>Es un instrumento que realiza mediciones electrónicas, representadas en una gráfica en dos dimensiones de amplitud (Eje Y) vs tiempo (Eje X), presentando los valores en forma de coordenadas cartesianas en una pantalla en una gráfica llamada oscilograma. Estos equipos pueden ser análogos o digitales.</w:t>
            </w:r>
          </w:p>
        </w:tc>
        <w:tc>
          <w:tcPr>
            <w:tcW w:w="5738" w:type="dxa"/>
            <w:shd w:val="clear" w:color="auto" w:fill="auto"/>
            <w:tcMar>
              <w:top w:w="100" w:type="dxa"/>
              <w:left w:w="100" w:type="dxa"/>
              <w:bottom w:w="100" w:type="dxa"/>
              <w:right w:w="100" w:type="dxa"/>
            </w:tcMar>
          </w:tcPr>
          <w:p w14:paraId="00000111" w14:textId="77777777" w:rsidR="00E75EC0" w:rsidRPr="009D3FB9" w:rsidRDefault="00E75EC0">
            <w:pPr>
              <w:widowControl w:val="0"/>
              <w:jc w:val="center"/>
            </w:pPr>
          </w:p>
          <w:p w14:paraId="00000112" w14:textId="77777777" w:rsidR="00E75EC0" w:rsidRPr="009D3FB9" w:rsidRDefault="00E75EC0">
            <w:pPr>
              <w:widowControl w:val="0"/>
              <w:jc w:val="center"/>
            </w:pPr>
          </w:p>
          <w:p w14:paraId="00000113" w14:textId="77777777" w:rsidR="00E75EC0" w:rsidRPr="009D3FB9" w:rsidRDefault="00B64B68">
            <w:pPr>
              <w:widowControl w:val="0"/>
              <w:jc w:val="center"/>
            </w:pPr>
            <w:r w:rsidRPr="009D3FB9">
              <w:t xml:space="preserve">     </w:t>
            </w:r>
          </w:p>
          <w:p w14:paraId="00000114" w14:textId="77777777" w:rsidR="00E75EC0" w:rsidRPr="009D3FB9" w:rsidRDefault="00000000">
            <w:pPr>
              <w:widowControl w:val="0"/>
              <w:jc w:val="center"/>
            </w:pPr>
            <w:sdt>
              <w:sdtPr>
                <w:tag w:val="goog_rdk_20"/>
                <w:id w:val="817461635"/>
              </w:sdtPr>
              <w:sdtContent>
                <w:commentRangeStart w:id="24"/>
              </w:sdtContent>
            </w:sdt>
            <w:r w:rsidR="00B64B68" w:rsidRPr="009D3FB9">
              <w:rPr>
                <w:noProof/>
                <w:lang w:val="es-CO"/>
              </w:rPr>
              <w:drawing>
                <wp:inline distT="0" distB="0" distL="0" distR="0" wp14:anchorId="11D3A7C9" wp14:editId="7FD88C54">
                  <wp:extent cx="2287685" cy="1503335"/>
                  <wp:effectExtent l="0" t="0" r="0" b="0"/>
                  <wp:docPr id="40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2287685" cy="1503335"/>
                          </a:xfrm>
                          <a:prstGeom prst="rect">
                            <a:avLst/>
                          </a:prstGeom>
                          <a:ln/>
                        </pic:spPr>
                      </pic:pic>
                    </a:graphicData>
                  </a:graphic>
                </wp:inline>
              </w:drawing>
            </w:r>
            <w:commentRangeEnd w:id="24"/>
            <w:r w:rsidR="00B64B68" w:rsidRPr="009D3FB9">
              <w:commentReference w:id="24"/>
            </w:r>
          </w:p>
          <w:p w14:paraId="00000115" w14:textId="77777777" w:rsidR="00E75EC0" w:rsidRPr="009D3FB9" w:rsidRDefault="00B64B68">
            <w:pPr>
              <w:widowControl w:val="0"/>
              <w:jc w:val="center"/>
            </w:pPr>
            <w:r w:rsidRPr="009D3FB9">
              <w:rPr>
                <w:b/>
              </w:rPr>
              <w:t xml:space="preserve">Imagen: </w:t>
            </w:r>
            <w:r w:rsidRPr="009D3FB9">
              <w:t>839317_i8</w:t>
            </w:r>
          </w:p>
        </w:tc>
      </w:tr>
      <w:tr w:rsidR="009D3FB9" w:rsidRPr="009D3FB9" w14:paraId="6BED0FE2" w14:textId="77777777">
        <w:trPr>
          <w:trHeight w:val="420"/>
        </w:trPr>
        <w:tc>
          <w:tcPr>
            <w:tcW w:w="7673" w:type="dxa"/>
            <w:gridSpan w:val="2"/>
            <w:shd w:val="clear" w:color="auto" w:fill="auto"/>
            <w:tcMar>
              <w:top w:w="100" w:type="dxa"/>
              <w:left w:w="100" w:type="dxa"/>
              <w:bottom w:w="100" w:type="dxa"/>
              <w:right w:w="100" w:type="dxa"/>
            </w:tcMar>
          </w:tcPr>
          <w:p w14:paraId="00000116" w14:textId="77777777" w:rsidR="00E75EC0" w:rsidRPr="009D3FB9" w:rsidRDefault="00B64B68">
            <w:pPr>
              <w:widowControl w:val="0"/>
              <w:rPr>
                <w:b/>
              </w:rPr>
            </w:pPr>
            <w:r w:rsidRPr="009D3FB9">
              <w:rPr>
                <w:b/>
              </w:rPr>
              <w:t>Generadores de señal</w:t>
            </w:r>
          </w:p>
          <w:p w14:paraId="00000117" w14:textId="77777777" w:rsidR="00E75EC0" w:rsidRPr="009D3FB9" w:rsidRDefault="00B64B68">
            <w:pPr>
              <w:widowControl w:val="0"/>
            </w:pPr>
            <w:r w:rsidRPr="009D3FB9">
              <w:t>Dispositivo electrónico utilizado en los laboratorios, el cual genera patrones de diferentes señales periódicas o no periódicas, que pueden ser análogas o digitales.</w:t>
            </w:r>
          </w:p>
        </w:tc>
        <w:tc>
          <w:tcPr>
            <w:tcW w:w="5738" w:type="dxa"/>
            <w:shd w:val="clear" w:color="auto" w:fill="auto"/>
            <w:tcMar>
              <w:top w:w="100" w:type="dxa"/>
              <w:left w:w="100" w:type="dxa"/>
              <w:bottom w:w="100" w:type="dxa"/>
              <w:right w:w="100" w:type="dxa"/>
            </w:tcMar>
          </w:tcPr>
          <w:p w14:paraId="00000119" w14:textId="77777777" w:rsidR="00E75EC0" w:rsidRPr="009D3FB9" w:rsidRDefault="00E75EC0">
            <w:pPr>
              <w:widowControl w:val="0"/>
              <w:jc w:val="center"/>
            </w:pPr>
          </w:p>
          <w:p w14:paraId="0000011A" w14:textId="77777777" w:rsidR="00E75EC0" w:rsidRPr="009D3FB9" w:rsidRDefault="00E75EC0">
            <w:pPr>
              <w:widowControl w:val="0"/>
              <w:jc w:val="center"/>
            </w:pPr>
          </w:p>
          <w:p w14:paraId="0000011B" w14:textId="77777777" w:rsidR="00E75EC0" w:rsidRPr="009D3FB9" w:rsidRDefault="00B64B68">
            <w:pPr>
              <w:widowControl w:val="0"/>
              <w:jc w:val="center"/>
              <w:rPr>
                <w:b/>
              </w:rPr>
            </w:pPr>
            <w:r w:rsidRPr="009D3FB9">
              <w:t xml:space="preserve">     </w:t>
            </w:r>
          </w:p>
          <w:p w14:paraId="0000011C" w14:textId="77777777" w:rsidR="00E75EC0" w:rsidRPr="009D3FB9" w:rsidRDefault="00000000">
            <w:pPr>
              <w:widowControl w:val="0"/>
              <w:jc w:val="center"/>
              <w:rPr>
                <w:b/>
              </w:rPr>
            </w:pPr>
            <w:sdt>
              <w:sdtPr>
                <w:tag w:val="goog_rdk_21"/>
                <w:id w:val="-1193453823"/>
              </w:sdtPr>
              <w:sdtContent>
                <w:commentRangeStart w:id="25"/>
              </w:sdtContent>
            </w:sdt>
            <w:r w:rsidR="00B64B68" w:rsidRPr="009D3FB9">
              <w:rPr>
                <w:noProof/>
                <w:lang w:val="es-CO"/>
              </w:rPr>
              <w:drawing>
                <wp:inline distT="0" distB="0" distL="0" distR="0" wp14:anchorId="318C6934" wp14:editId="72ACBEF0">
                  <wp:extent cx="2637958" cy="1745848"/>
                  <wp:effectExtent l="0" t="0" r="0" b="0"/>
                  <wp:docPr id="40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2637958" cy="1745848"/>
                          </a:xfrm>
                          <a:prstGeom prst="rect">
                            <a:avLst/>
                          </a:prstGeom>
                          <a:ln/>
                        </pic:spPr>
                      </pic:pic>
                    </a:graphicData>
                  </a:graphic>
                </wp:inline>
              </w:drawing>
            </w:r>
            <w:commentRangeEnd w:id="25"/>
            <w:r w:rsidR="00B64B68" w:rsidRPr="009D3FB9">
              <w:commentReference w:id="25"/>
            </w:r>
          </w:p>
          <w:p w14:paraId="0000011D" w14:textId="77777777" w:rsidR="00E75EC0" w:rsidRPr="009D3FB9" w:rsidRDefault="00E75EC0">
            <w:pPr>
              <w:widowControl w:val="0"/>
              <w:jc w:val="center"/>
              <w:rPr>
                <w:sz w:val="16"/>
                <w:szCs w:val="16"/>
                <w:u w:val="single"/>
              </w:rPr>
            </w:pPr>
          </w:p>
          <w:p w14:paraId="0000011E" w14:textId="77777777" w:rsidR="00E75EC0" w:rsidRPr="009D3FB9" w:rsidRDefault="00B64B68">
            <w:pPr>
              <w:widowControl w:val="0"/>
              <w:jc w:val="center"/>
            </w:pPr>
            <w:r w:rsidRPr="009D3FB9">
              <w:rPr>
                <w:b/>
              </w:rPr>
              <w:t xml:space="preserve">Imagen: </w:t>
            </w:r>
            <w:r w:rsidRPr="009D3FB9">
              <w:t>839317_i9</w:t>
            </w:r>
          </w:p>
        </w:tc>
      </w:tr>
      <w:tr w:rsidR="009D3FB9" w:rsidRPr="009D3FB9" w14:paraId="265120B2" w14:textId="77777777">
        <w:trPr>
          <w:trHeight w:val="2965"/>
        </w:trPr>
        <w:tc>
          <w:tcPr>
            <w:tcW w:w="7673" w:type="dxa"/>
            <w:gridSpan w:val="2"/>
            <w:shd w:val="clear" w:color="auto" w:fill="auto"/>
            <w:tcMar>
              <w:top w:w="100" w:type="dxa"/>
              <w:left w:w="100" w:type="dxa"/>
              <w:bottom w:w="100" w:type="dxa"/>
              <w:right w:w="100" w:type="dxa"/>
            </w:tcMar>
          </w:tcPr>
          <w:p w14:paraId="0000011F" w14:textId="77777777" w:rsidR="00E75EC0" w:rsidRPr="009D3FB9" w:rsidRDefault="00B64B68">
            <w:pPr>
              <w:widowControl w:val="0"/>
              <w:rPr>
                <w:b/>
              </w:rPr>
            </w:pPr>
            <w:r w:rsidRPr="009D3FB9">
              <w:rPr>
                <w:b/>
              </w:rPr>
              <w:lastRenderedPageBreak/>
              <w:t>Fuente de voltaje</w:t>
            </w:r>
          </w:p>
          <w:p w14:paraId="00000120" w14:textId="77777777" w:rsidR="00E75EC0" w:rsidRPr="009D3FB9" w:rsidRDefault="00B64B68">
            <w:pPr>
              <w:widowControl w:val="0"/>
            </w:pPr>
            <w:r w:rsidRPr="009D3FB9">
              <w:t>Son aquellos dispositivos que suministran energía a todo el sistema, se pueden encontrar fuentes de tensión o de corriente (la corriente puede ser alterna o directa).</w:t>
            </w:r>
          </w:p>
        </w:tc>
        <w:tc>
          <w:tcPr>
            <w:tcW w:w="5738" w:type="dxa"/>
            <w:shd w:val="clear" w:color="auto" w:fill="auto"/>
            <w:tcMar>
              <w:top w:w="100" w:type="dxa"/>
              <w:left w:w="100" w:type="dxa"/>
              <w:bottom w:w="100" w:type="dxa"/>
              <w:right w:w="100" w:type="dxa"/>
            </w:tcMar>
          </w:tcPr>
          <w:p w14:paraId="00000122" w14:textId="77777777" w:rsidR="00E75EC0" w:rsidRPr="009D3FB9" w:rsidRDefault="00E75EC0">
            <w:pPr>
              <w:widowControl w:val="0"/>
              <w:jc w:val="center"/>
            </w:pPr>
          </w:p>
          <w:p w14:paraId="00000123" w14:textId="77777777" w:rsidR="00E75EC0" w:rsidRPr="009D3FB9" w:rsidRDefault="00000000">
            <w:pPr>
              <w:widowControl w:val="0"/>
              <w:jc w:val="center"/>
            </w:pPr>
            <w:sdt>
              <w:sdtPr>
                <w:tag w:val="goog_rdk_22"/>
                <w:id w:val="17742576"/>
              </w:sdtPr>
              <w:sdtContent>
                <w:commentRangeStart w:id="26"/>
              </w:sdtContent>
            </w:sdt>
            <w:r w:rsidR="00B64B68" w:rsidRPr="009D3FB9">
              <w:rPr>
                <w:noProof/>
                <w:lang w:val="es-CO"/>
              </w:rPr>
              <w:drawing>
                <wp:inline distT="0" distB="0" distL="0" distR="0" wp14:anchorId="6825EF3A" wp14:editId="12576F98">
                  <wp:extent cx="2619373" cy="1469602"/>
                  <wp:effectExtent l="0" t="0" r="0" b="0"/>
                  <wp:docPr id="40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2619373" cy="1469602"/>
                          </a:xfrm>
                          <a:prstGeom prst="rect">
                            <a:avLst/>
                          </a:prstGeom>
                          <a:ln/>
                        </pic:spPr>
                      </pic:pic>
                    </a:graphicData>
                  </a:graphic>
                </wp:inline>
              </w:drawing>
            </w:r>
            <w:commentRangeEnd w:id="26"/>
            <w:r w:rsidR="00B64B68" w:rsidRPr="009D3FB9">
              <w:commentReference w:id="26"/>
            </w:r>
          </w:p>
          <w:p w14:paraId="00000124" w14:textId="77777777" w:rsidR="00E75EC0" w:rsidRPr="009D3FB9" w:rsidRDefault="00B64B68">
            <w:pPr>
              <w:widowControl w:val="0"/>
              <w:jc w:val="center"/>
            </w:pPr>
            <w:r w:rsidRPr="009D3FB9">
              <w:rPr>
                <w:b/>
              </w:rPr>
              <w:t xml:space="preserve">Imagen: </w:t>
            </w:r>
            <w:r w:rsidRPr="009D3FB9">
              <w:t>839317_i10</w:t>
            </w:r>
          </w:p>
        </w:tc>
      </w:tr>
    </w:tbl>
    <w:p w14:paraId="00000125" w14:textId="77777777" w:rsidR="00E75EC0" w:rsidRPr="009D3FB9" w:rsidRDefault="00E75EC0">
      <w:pPr>
        <w:rPr>
          <w:b/>
        </w:rPr>
      </w:pPr>
    </w:p>
    <w:p w14:paraId="00000126" w14:textId="77777777" w:rsidR="00E75EC0" w:rsidRPr="009D3FB9" w:rsidRDefault="00E75EC0">
      <w:pPr>
        <w:rPr>
          <w:b/>
        </w:rPr>
      </w:pPr>
    </w:p>
    <w:p w14:paraId="00000127" w14:textId="77777777" w:rsidR="00E75EC0" w:rsidRPr="009D3FB9" w:rsidRDefault="00E75EC0">
      <w:pPr>
        <w:rPr>
          <w:b/>
        </w:rPr>
      </w:pPr>
    </w:p>
    <w:p w14:paraId="00000128" w14:textId="77777777" w:rsidR="00E75EC0" w:rsidRPr="009D3FB9" w:rsidRDefault="00E75EC0">
      <w:pPr>
        <w:rPr>
          <w:b/>
        </w:rPr>
      </w:pPr>
    </w:p>
    <w:p w14:paraId="00000129" w14:textId="77777777" w:rsidR="00E75EC0" w:rsidRPr="009D3FB9" w:rsidRDefault="00B64B68">
      <w:pPr>
        <w:numPr>
          <w:ilvl w:val="1"/>
          <w:numId w:val="1"/>
        </w:numPr>
        <w:pBdr>
          <w:top w:val="nil"/>
          <w:left w:val="nil"/>
          <w:bottom w:val="nil"/>
          <w:right w:val="nil"/>
          <w:between w:val="nil"/>
        </w:pBdr>
        <w:rPr>
          <w:b/>
        </w:rPr>
      </w:pPr>
      <w:r w:rsidRPr="009D3FB9">
        <w:rPr>
          <w:b/>
        </w:rPr>
        <w:t>Herramientas</w:t>
      </w:r>
    </w:p>
    <w:tbl>
      <w:tblPr>
        <w:tblStyle w:val="a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D3FB9" w:rsidRPr="009D3FB9" w14:paraId="11601C04" w14:textId="77777777">
        <w:trPr>
          <w:trHeight w:val="79"/>
        </w:trPr>
        <w:tc>
          <w:tcPr>
            <w:tcW w:w="13422" w:type="dxa"/>
            <w:shd w:val="clear" w:color="auto" w:fill="8DB3E2"/>
            <w:vAlign w:val="center"/>
          </w:tcPr>
          <w:p w14:paraId="0000012A" w14:textId="77777777" w:rsidR="00E75EC0" w:rsidRPr="009D3FB9" w:rsidRDefault="00B64B68">
            <w:pPr>
              <w:keepNext/>
              <w:keepLines/>
              <w:pBdr>
                <w:top w:val="nil"/>
                <w:left w:val="nil"/>
                <w:bottom w:val="nil"/>
                <w:right w:val="nil"/>
                <w:between w:val="nil"/>
              </w:pBdr>
              <w:spacing w:line="276" w:lineRule="auto"/>
              <w:jc w:val="center"/>
            </w:pPr>
            <w:r w:rsidRPr="009D3FB9">
              <w:lastRenderedPageBreak/>
              <w:t>Cuadro de texto</w:t>
            </w:r>
          </w:p>
        </w:tc>
      </w:tr>
      <w:tr w:rsidR="009D3FB9" w:rsidRPr="009D3FB9" w14:paraId="2F1F86A4" w14:textId="77777777">
        <w:tc>
          <w:tcPr>
            <w:tcW w:w="13422" w:type="dxa"/>
          </w:tcPr>
          <w:p w14:paraId="0000012B" w14:textId="77777777" w:rsidR="00E75EC0" w:rsidRPr="009D3FB9" w:rsidRDefault="00B64B68">
            <w:pPr>
              <w:pBdr>
                <w:top w:val="nil"/>
                <w:left w:val="nil"/>
                <w:bottom w:val="nil"/>
                <w:right w:val="nil"/>
                <w:between w:val="nil"/>
              </w:pBdr>
              <w:spacing w:after="120"/>
              <w:jc w:val="both"/>
              <w:rPr>
                <w:rFonts w:ascii="Times New Roman" w:eastAsia="Times New Roman" w:hAnsi="Times New Roman" w:cs="Times New Roman"/>
                <w:sz w:val="24"/>
                <w:szCs w:val="24"/>
              </w:rPr>
            </w:pPr>
            <w:r w:rsidRPr="009D3FB9">
              <w:t xml:space="preserve">Las herramientas son instrumentos necesarios para la ejecución adecuada de cualquier montaje o reparación de los dispositivos. Existen de diversos tipos. A continuación, se presentan dos de ellos, las manuales y las especializadas. </w:t>
            </w:r>
          </w:p>
        </w:tc>
      </w:tr>
    </w:tbl>
    <w:p w14:paraId="0000012C" w14:textId="77777777" w:rsidR="00E75EC0" w:rsidRPr="009D3FB9" w:rsidRDefault="00E75EC0">
      <w:pPr>
        <w:rPr>
          <w:b/>
        </w:rPr>
      </w:pPr>
    </w:p>
    <w:p w14:paraId="0000012E" w14:textId="488D4C9D" w:rsidR="00E75EC0" w:rsidRPr="00B64B68" w:rsidRDefault="00B64B68">
      <w:pPr>
        <w:pBdr>
          <w:top w:val="nil"/>
          <w:left w:val="nil"/>
          <w:bottom w:val="nil"/>
          <w:right w:val="nil"/>
          <w:between w:val="nil"/>
        </w:pBdr>
        <w:rPr>
          <w:b/>
        </w:rPr>
      </w:pPr>
      <w:r w:rsidRPr="00B64B68">
        <w:rPr>
          <w:b/>
          <w:i/>
          <w:highlight w:val="yellow"/>
        </w:rPr>
        <w:t>Herramientas manuales</w:t>
      </w:r>
    </w:p>
    <w:tbl>
      <w:tblPr>
        <w:tblStyle w:val="afffffff"/>
        <w:tblW w:w="133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10695"/>
      </w:tblGrid>
      <w:tr w:rsidR="009D3FB9" w:rsidRPr="009D3FB9" w14:paraId="677D1C77" w14:textId="77777777">
        <w:trPr>
          <w:trHeight w:val="455"/>
        </w:trPr>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2F" w14:textId="77777777" w:rsidR="00E75EC0" w:rsidRPr="009D3FB9" w:rsidRDefault="00B64B68">
            <w:pPr>
              <w:spacing w:line="276" w:lineRule="auto"/>
              <w:jc w:val="center"/>
              <w:rPr>
                <w:b/>
                <w:i/>
              </w:rPr>
            </w:pPr>
            <w:r w:rsidRPr="009D3FB9">
              <w:rPr>
                <w:b/>
                <w:i/>
              </w:rPr>
              <w:t>Tipo de recurso</w:t>
            </w:r>
          </w:p>
        </w:tc>
        <w:tc>
          <w:tcPr>
            <w:tcW w:w="10695"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130" w14:textId="77777777" w:rsidR="00E75EC0" w:rsidRPr="009D3FB9" w:rsidRDefault="00B64B68">
            <w:pPr>
              <w:spacing w:line="276" w:lineRule="auto"/>
              <w:jc w:val="center"/>
              <w:rPr>
                <w:b/>
                <w:i/>
              </w:rPr>
            </w:pPr>
            <w:r w:rsidRPr="009D3FB9">
              <w:rPr>
                <w:b/>
                <w:i/>
              </w:rPr>
              <w:t>Infografía estática</w:t>
            </w:r>
          </w:p>
        </w:tc>
      </w:tr>
      <w:tr w:rsidR="009D3FB9" w:rsidRPr="009D3FB9" w14:paraId="45B9E7BB" w14:textId="77777777">
        <w:trPr>
          <w:trHeight w:val="495"/>
        </w:trPr>
        <w:tc>
          <w:tcPr>
            <w:tcW w:w="26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31" w14:textId="77777777" w:rsidR="00E75EC0" w:rsidRPr="009D3FB9" w:rsidRDefault="00B64B68">
            <w:pPr>
              <w:spacing w:line="276" w:lineRule="auto"/>
              <w:rPr>
                <w:b/>
                <w:i/>
              </w:rPr>
            </w:pPr>
            <w:r w:rsidRPr="009D3FB9">
              <w:rPr>
                <w:b/>
                <w:i/>
              </w:rPr>
              <w:t>Texto introductorio</w:t>
            </w:r>
          </w:p>
        </w:tc>
        <w:tc>
          <w:tcPr>
            <w:tcW w:w="10695" w:type="dxa"/>
            <w:tcBorders>
              <w:top w:val="nil"/>
              <w:left w:val="nil"/>
              <w:bottom w:val="single" w:sz="8" w:space="0" w:color="000000"/>
              <w:right w:val="single" w:sz="8" w:space="0" w:color="000000"/>
            </w:tcBorders>
            <w:tcMar>
              <w:top w:w="100" w:type="dxa"/>
              <w:left w:w="100" w:type="dxa"/>
              <w:bottom w:w="100" w:type="dxa"/>
              <w:right w:w="100" w:type="dxa"/>
            </w:tcMar>
          </w:tcPr>
          <w:p w14:paraId="00000132" w14:textId="77777777" w:rsidR="00E75EC0" w:rsidRPr="009D3FB9" w:rsidRDefault="00B64B68">
            <w:pPr>
              <w:widowControl w:val="0"/>
            </w:pPr>
            <w:r w:rsidRPr="009D3FB9">
              <w:t>Un taller electrónico debe de tener unas buenas herramientas manuales, utilizadas en todas las reparaciones, entre los más comunes están:</w:t>
            </w:r>
          </w:p>
          <w:p w14:paraId="00000133" w14:textId="77777777" w:rsidR="00E75EC0" w:rsidRPr="009D3FB9" w:rsidRDefault="00E75EC0">
            <w:pPr>
              <w:widowControl w:val="0"/>
            </w:pPr>
          </w:p>
        </w:tc>
      </w:tr>
      <w:tr w:rsidR="009D3FB9" w:rsidRPr="009D3FB9" w14:paraId="4FA293C1" w14:textId="77777777">
        <w:trPr>
          <w:trHeight w:val="4470"/>
        </w:trPr>
        <w:tc>
          <w:tcPr>
            <w:tcW w:w="1338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34" w14:textId="23A2CA46" w:rsidR="00E75EC0" w:rsidRPr="009D3FB9" w:rsidRDefault="00B64B68">
            <w:pPr>
              <w:spacing w:line="276" w:lineRule="auto"/>
              <w:rPr>
                <w:b/>
                <w:bCs/>
              </w:rPr>
            </w:pPr>
            <w:r w:rsidRPr="009D3FB9">
              <w:rPr>
                <w:b/>
                <w:bCs/>
              </w:rPr>
              <w:t>Figura 1</w:t>
            </w:r>
          </w:p>
          <w:p w14:paraId="00000135" w14:textId="77777777" w:rsidR="00E75EC0" w:rsidRPr="009D3FB9" w:rsidRDefault="00B64B68">
            <w:pPr>
              <w:spacing w:line="276" w:lineRule="auto"/>
              <w:rPr>
                <w:i/>
              </w:rPr>
            </w:pPr>
            <w:r w:rsidRPr="009D3FB9">
              <w:rPr>
                <w:i/>
              </w:rPr>
              <w:t>Herramientas manuales</w:t>
            </w:r>
          </w:p>
          <w:p w14:paraId="00000136" w14:textId="77777777" w:rsidR="00E75EC0" w:rsidRPr="009D3FB9" w:rsidRDefault="00000000">
            <w:pPr>
              <w:spacing w:before="240" w:after="240" w:line="276" w:lineRule="auto"/>
              <w:jc w:val="center"/>
              <w:rPr>
                <w:b/>
                <w:i/>
              </w:rPr>
            </w:pPr>
            <w:sdt>
              <w:sdtPr>
                <w:tag w:val="goog_rdk_23"/>
                <w:id w:val="267897038"/>
              </w:sdtPr>
              <w:sdtContent>
                <w:commentRangeStart w:id="27"/>
              </w:sdtContent>
            </w:sdt>
            <w:r w:rsidR="00B64B68" w:rsidRPr="009D3FB9">
              <w:rPr>
                <w:b/>
                <w:i/>
                <w:noProof/>
                <w:lang w:val="es-CO"/>
              </w:rPr>
              <w:drawing>
                <wp:inline distT="114300" distB="114300" distL="114300" distR="114300" wp14:anchorId="3F60E6CC" wp14:editId="0382EC04">
                  <wp:extent cx="6477953" cy="4147358"/>
                  <wp:effectExtent l="0" t="0" r="0" b="0"/>
                  <wp:docPr id="36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6477953" cy="4147358"/>
                          </a:xfrm>
                          <a:prstGeom prst="rect">
                            <a:avLst/>
                          </a:prstGeom>
                          <a:ln/>
                        </pic:spPr>
                      </pic:pic>
                    </a:graphicData>
                  </a:graphic>
                </wp:inline>
              </w:drawing>
            </w:r>
            <w:commentRangeEnd w:id="27"/>
            <w:r w:rsidR="00B64B68" w:rsidRPr="009D3FB9">
              <w:commentReference w:id="27"/>
            </w:r>
          </w:p>
          <w:p w14:paraId="00000137" w14:textId="77777777" w:rsidR="00E75EC0" w:rsidRPr="009D3FB9" w:rsidRDefault="00B64B68">
            <w:pPr>
              <w:jc w:val="center"/>
              <w:rPr>
                <w:b/>
                <w:i/>
              </w:rPr>
            </w:pPr>
            <w:r w:rsidRPr="009D3FB9">
              <w:t>Fuente. Elaboración propia</w:t>
            </w:r>
          </w:p>
        </w:tc>
      </w:tr>
      <w:tr w:rsidR="009D3FB9" w:rsidRPr="009D3FB9" w14:paraId="2B0B27DC" w14:textId="77777777">
        <w:trPr>
          <w:trHeight w:val="495"/>
        </w:trPr>
        <w:tc>
          <w:tcPr>
            <w:tcW w:w="268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39" w14:textId="77777777" w:rsidR="00E75EC0" w:rsidRPr="009D3FB9" w:rsidRDefault="00B64B68">
            <w:pPr>
              <w:spacing w:line="276" w:lineRule="auto"/>
              <w:rPr>
                <w:b/>
                <w:i/>
              </w:rPr>
            </w:pPr>
            <w:r w:rsidRPr="009D3FB9">
              <w:rPr>
                <w:b/>
                <w:i/>
              </w:rPr>
              <w:lastRenderedPageBreak/>
              <w:t>Código de la imagen</w:t>
            </w:r>
          </w:p>
        </w:tc>
        <w:tc>
          <w:tcPr>
            <w:tcW w:w="106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3A" w14:textId="77777777" w:rsidR="00E75EC0" w:rsidRPr="009D3FB9" w:rsidRDefault="00B64B68">
            <w:pPr>
              <w:widowControl w:val="0"/>
              <w:rPr>
                <w:b/>
                <w:i/>
              </w:rPr>
            </w:pPr>
            <w:r w:rsidRPr="009D3FB9">
              <w:rPr>
                <w:b/>
              </w:rPr>
              <w:t xml:space="preserve">Imagen: </w:t>
            </w:r>
            <w:r w:rsidRPr="009D3FB9">
              <w:t>839317_i12</w:t>
            </w:r>
          </w:p>
        </w:tc>
      </w:tr>
    </w:tbl>
    <w:p w14:paraId="0000013D" w14:textId="77777777" w:rsidR="00E75EC0" w:rsidRPr="009D3FB9" w:rsidRDefault="00B64B68" w:rsidP="00B64B68">
      <w:pPr>
        <w:pBdr>
          <w:top w:val="nil"/>
          <w:left w:val="nil"/>
          <w:bottom w:val="nil"/>
          <w:right w:val="nil"/>
          <w:between w:val="nil"/>
        </w:pBdr>
        <w:rPr>
          <w:b/>
          <w:iCs/>
        </w:rPr>
      </w:pPr>
      <w:r w:rsidRPr="00B64B68">
        <w:rPr>
          <w:b/>
          <w:iCs/>
          <w:highlight w:val="yellow"/>
        </w:rPr>
        <w:lastRenderedPageBreak/>
        <w:t>Herramientas especializadas</w:t>
      </w:r>
    </w:p>
    <w:tbl>
      <w:tblPr>
        <w:tblStyle w:val="a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7"/>
        <w:gridCol w:w="6952"/>
        <w:gridCol w:w="4633"/>
      </w:tblGrid>
      <w:tr w:rsidR="009D3FB9" w:rsidRPr="009D3FB9" w14:paraId="6604E71B" w14:textId="77777777">
        <w:trPr>
          <w:trHeight w:val="420"/>
        </w:trPr>
        <w:tc>
          <w:tcPr>
            <w:tcW w:w="1827" w:type="dxa"/>
            <w:shd w:val="clear" w:color="auto" w:fill="C9DAF8"/>
            <w:tcMar>
              <w:top w:w="100" w:type="dxa"/>
              <w:left w:w="100" w:type="dxa"/>
              <w:bottom w:w="100" w:type="dxa"/>
              <w:right w:w="100" w:type="dxa"/>
            </w:tcMar>
          </w:tcPr>
          <w:p w14:paraId="0000013E" w14:textId="77777777" w:rsidR="00E75EC0" w:rsidRPr="009D3FB9" w:rsidRDefault="00B64B68">
            <w:pPr>
              <w:widowControl w:val="0"/>
              <w:ind w:right="-804"/>
              <w:rPr>
                <w:b/>
              </w:rPr>
            </w:pPr>
            <w:r w:rsidRPr="009D3FB9">
              <w:rPr>
                <w:b/>
              </w:rPr>
              <w:t>Tipo de recurso</w:t>
            </w:r>
          </w:p>
        </w:tc>
        <w:tc>
          <w:tcPr>
            <w:tcW w:w="11585" w:type="dxa"/>
            <w:gridSpan w:val="2"/>
            <w:shd w:val="clear" w:color="auto" w:fill="C9DAF8"/>
            <w:tcMar>
              <w:top w:w="100" w:type="dxa"/>
              <w:left w:w="100" w:type="dxa"/>
              <w:bottom w:w="100" w:type="dxa"/>
              <w:right w:w="100" w:type="dxa"/>
            </w:tcMar>
          </w:tcPr>
          <w:p w14:paraId="0000013F" w14:textId="77777777" w:rsidR="00E75EC0" w:rsidRPr="009D3FB9" w:rsidRDefault="00B64B68">
            <w:pPr>
              <w:keepNext/>
              <w:keepLines/>
              <w:widowControl w:val="0"/>
              <w:pBdr>
                <w:top w:val="nil"/>
                <w:left w:val="nil"/>
                <w:bottom w:val="nil"/>
                <w:right w:val="nil"/>
                <w:between w:val="nil"/>
              </w:pBdr>
              <w:spacing w:after="60"/>
              <w:jc w:val="center"/>
            </w:pPr>
            <w:r w:rsidRPr="009D3FB9">
              <w:t xml:space="preserve">Pestañas o </w:t>
            </w:r>
            <w:proofErr w:type="spellStart"/>
            <w:r w:rsidRPr="009D3FB9">
              <w:t>tabs</w:t>
            </w:r>
            <w:proofErr w:type="spellEnd"/>
            <w:r w:rsidRPr="009D3FB9">
              <w:t xml:space="preserve"> horizontales</w:t>
            </w:r>
          </w:p>
        </w:tc>
      </w:tr>
      <w:tr w:rsidR="009D3FB9" w:rsidRPr="009D3FB9" w14:paraId="6522DBE3" w14:textId="77777777">
        <w:trPr>
          <w:trHeight w:val="420"/>
        </w:trPr>
        <w:tc>
          <w:tcPr>
            <w:tcW w:w="1827" w:type="dxa"/>
            <w:shd w:val="clear" w:color="auto" w:fill="auto"/>
            <w:tcMar>
              <w:top w:w="100" w:type="dxa"/>
              <w:left w:w="100" w:type="dxa"/>
              <w:bottom w:w="100" w:type="dxa"/>
              <w:right w:w="100" w:type="dxa"/>
            </w:tcMar>
          </w:tcPr>
          <w:p w14:paraId="00000141" w14:textId="77777777" w:rsidR="00E75EC0" w:rsidRPr="009D3FB9" w:rsidRDefault="00B64B68">
            <w:pPr>
              <w:widowControl w:val="0"/>
              <w:ind w:right="-804"/>
              <w:rPr>
                <w:b/>
              </w:rPr>
            </w:pPr>
            <w:r w:rsidRPr="009D3FB9">
              <w:rPr>
                <w:b/>
              </w:rPr>
              <w:t>Introducción</w:t>
            </w:r>
          </w:p>
        </w:tc>
        <w:tc>
          <w:tcPr>
            <w:tcW w:w="11585" w:type="dxa"/>
            <w:gridSpan w:val="2"/>
            <w:shd w:val="clear" w:color="auto" w:fill="auto"/>
            <w:tcMar>
              <w:top w:w="100" w:type="dxa"/>
              <w:left w:w="100" w:type="dxa"/>
              <w:bottom w:w="100" w:type="dxa"/>
              <w:right w:w="100" w:type="dxa"/>
            </w:tcMar>
          </w:tcPr>
          <w:p w14:paraId="00000142" w14:textId="77777777" w:rsidR="00E75EC0" w:rsidRPr="009D3FB9" w:rsidRDefault="00B64B68">
            <w:pPr>
              <w:widowControl w:val="0"/>
            </w:pPr>
            <w:r w:rsidRPr="009D3FB9">
              <w:t>Dentro de las herramientas utilizadas se requieren algunas que son más especializadas, para realizar trabajos muy específicos.</w:t>
            </w:r>
          </w:p>
        </w:tc>
      </w:tr>
      <w:tr w:rsidR="009D3FB9" w:rsidRPr="009D3FB9" w14:paraId="0DB1A1B9" w14:textId="77777777">
        <w:trPr>
          <w:trHeight w:val="420"/>
        </w:trPr>
        <w:tc>
          <w:tcPr>
            <w:tcW w:w="1827" w:type="dxa"/>
            <w:shd w:val="clear" w:color="auto" w:fill="auto"/>
            <w:tcMar>
              <w:top w:w="100" w:type="dxa"/>
              <w:left w:w="100" w:type="dxa"/>
              <w:bottom w:w="100" w:type="dxa"/>
              <w:right w:w="100" w:type="dxa"/>
            </w:tcMar>
          </w:tcPr>
          <w:p w14:paraId="00000144" w14:textId="77777777" w:rsidR="00E75EC0" w:rsidRPr="009D3FB9" w:rsidRDefault="00B64B68">
            <w:pPr>
              <w:widowControl w:val="0"/>
              <w:ind w:right="-92"/>
              <w:rPr>
                <w:b/>
              </w:rPr>
            </w:pPr>
            <w:r w:rsidRPr="009D3FB9">
              <w:rPr>
                <w:b/>
              </w:rPr>
              <w:t>Estado de soldadura electrónica</w:t>
            </w:r>
          </w:p>
        </w:tc>
        <w:tc>
          <w:tcPr>
            <w:tcW w:w="6952" w:type="dxa"/>
            <w:shd w:val="clear" w:color="auto" w:fill="auto"/>
            <w:tcMar>
              <w:top w:w="100" w:type="dxa"/>
              <w:left w:w="100" w:type="dxa"/>
              <w:bottom w:w="100" w:type="dxa"/>
              <w:right w:w="100" w:type="dxa"/>
            </w:tcMar>
          </w:tcPr>
          <w:p w14:paraId="00000145" w14:textId="77777777" w:rsidR="00E75EC0" w:rsidRPr="009D3FB9" w:rsidRDefault="00B64B68">
            <w:pPr>
              <w:widowControl w:val="0"/>
            </w:pPr>
            <w:r w:rsidRPr="009D3FB9">
              <w:t>Este tipo de herramientas son utilizadas por personas expertas en montajes y reparaciones para soldar componentes electrónicos, que son bastante delicados y las partes son muy pequeñas. Dentro de las reparaciones más comunes se encuentran los smartphones, consolas de video, computadores y electrodomésticos.</w:t>
            </w:r>
          </w:p>
        </w:tc>
        <w:tc>
          <w:tcPr>
            <w:tcW w:w="4633" w:type="dxa"/>
            <w:shd w:val="clear" w:color="auto" w:fill="auto"/>
            <w:tcMar>
              <w:top w:w="100" w:type="dxa"/>
              <w:left w:w="100" w:type="dxa"/>
              <w:bottom w:w="100" w:type="dxa"/>
              <w:right w:w="100" w:type="dxa"/>
            </w:tcMar>
          </w:tcPr>
          <w:p w14:paraId="00000146" w14:textId="77777777" w:rsidR="00E75EC0" w:rsidRPr="009D3FB9" w:rsidRDefault="00E75EC0">
            <w:pPr>
              <w:widowControl w:val="0"/>
              <w:jc w:val="center"/>
            </w:pPr>
          </w:p>
          <w:p w14:paraId="00000147" w14:textId="77777777" w:rsidR="00E75EC0" w:rsidRPr="009D3FB9" w:rsidRDefault="00E75EC0">
            <w:pPr>
              <w:widowControl w:val="0"/>
            </w:pPr>
          </w:p>
          <w:p w14:paraId="00000148" w14:textId="77777777" w:rsidR="00E75EC0" w:rsidRPr="009D3FB9" w:rsidRDefault="00000000">
            <w:pPr>
              <w:widowControl w:val="0"/>
            </w:pPr>
            <w:sdt>
              <w:sdtPr>
                <w:tag w:val="goog_rdk_24"/>
                <w:id w:val="179630752"/>
              </w:sdtPr>
              <w:sdtContent>
                <w:commentRangeStart w:id="28"/>
              </w:sdtContent>
            </w:sdt>
            <w:r w:rsidR="00B64B68" w:rsidRPr="009D3FB9">
              <w:rPr>
                <w:noProof/>
                <w:lang w:val="es-CO"/>
              </w:rPr>
              <w:drawing>
                <wp:inline distT="0" distB="0" distL="0" distR="0" wp14:anchorId="50A50901" wp14:editId="66574400">
                  <wp:extent cx="2499407" cy="1679856"/>
                  <wp:effectExtent l="0" t="0" r="0" b="0"/>
                  <wp:docPr id="3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499407" cy="1679856"/>
                          </a:xfrm>
                          <a:prstGeom prst="rect">
                            <a:avLst/>
                          </a:prstGeom>
                          <a:ln/>
                        </pic:spPr>
                      </pic:pic>
                    </a:graphicData>
                  </a:graphic>
                </wp:inline>
              </w:drawing>
            </w:r>
            <w:commentRangeEnd w:id="28"/>
            <w:r w:rsidR="00B64B68" w:rsidRPr="009D3FB9">
              <w:commentReference w:id="28"/>
            </w:r>
          </w:p>
          <w:p w14:paraId="00000149" w14:textId="77777777" w:rsidR="00E75EC0" w:rsidRPr="009D3FB9" w:rsidRDefault="00B64B68">
            <w:pPr>
              <w:widowControl w:val="0"/>
            </w:pPr>
            <w:r w:rsidRPr="009D3FB9">
              <w:rPr>
                <w:b/>
              </w:rPr>
              <w:t>Imagen:</w:t>
            </w:r>
            <w:r w:rsidRPr="009D3FB9">
              <w:t xml:space="preserve"> 839317_i18</w:t>
            </w:r>
          </w:p>
          <w:p w14:paraId="0000014A" w14:textId="77777777" w:rsidR="00E75EC0" w:rsidRPr="009D3FB9" w:rsidRDefault="00B64B68">
            <w:pPr>
              <w:widowControl w:val="0"/>
              <w:rPr>
                <w:sz w:val="14"/>
                <w:szCs w:val="14"/>
              </w:rPr>
            </w:pPr>
            <w:r w:rsidRPr="009D3FB9">
              <w:rPr>
                <w:sz w:val="14"/>
                <w:szCs w:val="14"/>
              </w:rPr>
              <w:t xml:space="preserve">  </w:t>
            </w:r>
          </w:p>
        </w:tc>
      </w:tr>
      <w:tr w:rsidR="009D3FB9" w:rsidRPr="009D3FB9" w14:paraId="6065412E" w14:textId="77777777">
        <w:trPr>
          <w:trHeight w:val="3594"/>
        </w:trPr>
        <w:tc>
          <w:tcPr>
            <w:tcW w:w="18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4B" w14:textId="77777777" w:rsidR="00E75EC0" w:rsidRPr="009D3FB9" w:rsidRDefault="00B64B68">
            <w:pPr>
              <w:widowControl w:val="0"/>
              <w:rPr>
                <w:b/>
              </w:rPr>
            </w:pPr>
            <w:r w:rsidRPr="009D3FB9">
              <w:rPr>
                <w:b/>
              </w:rPr>
              <w:lastRenderedPageBreak/>
              <w:t>Multímetros Digitales</w:t>
            </w:r>
          </w:p>
        </w:tc>
        <w:tc>
          <w:tcPr>
            <w:tcW w:w="69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4C" w14:textId="77777777" w:rsidR="00E75EC0" w:rsidRPr="009D3FB9" w:rsidRDefault="00B64B68">
            <w:pPr>
              <w:widowControl w:val="0"/>
            </w:pPr>
            <w:r w:rsidRPr="009D3FB9">
              <w:t xml:space="preserve">También conocido como </w:t>
            </w:r>
            <w:proofErr w:type="spellStart"/>
            <w:r w:rsidRPr="009D3FB9">
              <w:t>Tester</w:t>
            </w:r>
            <w:proofErr w:type="spellEnd"/>
            <w:r w:rsidRPr="009D3FB9">
              <w:t>, es un instrumento de medición y comprobación que permite realizar diferentes tomas de parámetros y magnitudes eléctricas, entre las más comunes están el voltaje, amperaje y la corriente.</w:t>
            </w:r>
          </w:p>
        </w:tc>
        <w:tc>
          <w:tcPr>
            <w:tcW w:w="46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4D" w14:textId="77777777" w:rsidR="00E75EC0" w:rsidRPr="009D3FB9" w:rsidRDefault="00E75EC0">
            <w:pPr>
              <w:widowControl w:val="0"/>
              <w:ind w:firstLine="745"/>
            </w:pPr>
          </w:p>
          <w:p w14:paraId="0000014E" w14:textId="77777777" w:rsidR="00E75EC0" w:rsidRPr="009D3FB9" w:rsidRDefault="00E75EC0">
            <w:pPr>
              <w:widowControl w:val="0"/>
            </w:pPr>
          </w:p>
          <w:p w14:paraId="0000014F" w14:textId="77777777" w:rsidR="00E75EC0" w:rsidRPr="009D3FB9" w:rsidRDefault="00000000">
            <w:pPr>
              <w:widowControl w:val="0"/>
            </w:pPr>
            <w:sdt>
              <w:sdtPr>
                <w:tag w:val="goog_rdk_25"/>
                <w:id w:val="-450101914"/>
              </w:sdtPr>
              <w:sdtContent>
                <w:commentRangeStart w:id="29"/>
              </w:sdtContent>
            </w:sdt>
            <w:r w:rsidR="00B64B68" w:rsidRPr="009D3FB9">
              <w:rPr>
                <w:noProof/>
                <w:lang w:val="es-CO"/>
              </w:rPr>
              <w:drawing>
                <wp:inline distT="0" distB="0" distL="0" distR="0" wp14:anchorId="3CD8AFA2" wp14:editId="5FD6A873">
                  <wp:extent cx="1340846" cy="1695450"/>
                  <wp:effectExtent l="0" t="0" r="0" b="0"/>
                  <wp:docPr id="37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1340846" cy="1695450"/>
                          </a:xfrm>
                          <a:prstGeom prst="rect">
                            <a:avLst/>
                          </a:prstGeom>
                          <a:ln/>
                        </pic:spPr>
                      </pic:pic>
                    </a:graphicData>
                  </a:graphic>
                </wp:inline>
              </w:drawing>
            </w:r>
            <w:commentRangeEnd w:id="29"/>
            <w:r w:rsidR="00B64B68" w:rsidRPr="009D3FB9">
              <w:commentReference w:id="29"/>
            </w:r>
          </w:p>
          <w:p w14:paraId="00000150" w14:textId="77777777" w:rsidR="00E75EC0" w:rsidRPr="009D3FB9" w:rsidRDefault="00B64B68">
            <w:pPr>
              <w:widowControl w:val="0"/>
            </w:pPr>
            <w:r w:rsidRPr="009D3FB9">
              <w:rPr>
                <w:b/>
              </w:rPr>
              <w:t>Imagen:</w:t>
            </w:r>
            <w:r w:rsidRPr="009D3FB9">
              <w:t xml:space="preserve"> 839317_i13</w:t>
            </w:r>
          </w:p>
          <w:p w14:paraId="00000151" w14:textId="77777777" w:rsidR="00E75EC0" w:rsidRPr="009D3FB9" w:rsidRDefault="00E75EC0">
            <w:pPr>
              <w:widowControl w:val="0"/>
              <w:rPr>
                <w:b/>
              </w:rPr>
            </w:pPr>
          </w:p>
        </w:tc>
      </w:tr>
      <w:tr w:rsidR="009D3FB9" w:rsidRPr="009D3FB9" w14:paraId="138815E4" w14:textId="77777777">
        <w:trPr>
          <w:trHeight w:val="3735"/>
        </w:trPr>
        <w:tc>
          <w:tcPr>
            <w:tcW w:w="182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52" w14:textId="77777777" w:rsidR="00E75EC0" w:rsidRPr="009D3FB9" w:rsidRDefault="00B64B68">
            <w:pPr>
              <w:widowControl w:val="0"/>
              <w:rPr>
                <w:b/>
              </w:rPr>
            </w:pPr>
            <w:r w:rsidRPr="009D3FB9">
              <w:rPr>
                <w:b/>
              </w:rPr>
              <w:t xml:space="preserve">Pinzas </w:t>
            </w:r>
            <w:proofErr w:type="spellStart"/>
            <w:r w:rsidRPr="009D3FB9">
              <w:rPr>
                <w:b/>
              </w:rPr>
              <w:t>volti</w:t>
            </w:r>
            <w:proofErr w:type="spellEnd"/>
            <w:r w:rsidRPr="009D3FB9">
              <w:rPr>
                <w:b/>
              </w:rPr>
              <w:t>-amperimétricas</w:t>
            </w:r>
          </w:p>
        </w:tc>
        <w:tc>
          <w:tcPr>
            <w:tcW w:w="69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53" w14:textId="77777777" w:rsidR="00E75EC0" w:rsidRPr="009D3FB9" w:rsidRDefault="00B64B68">
            <w:pPr>
              <w:widowControl w:val="0"/>
            </w:pPr>
            <w:r w:rsidRPr="009D3FB9">
              <w:t>Es una herramienta muy utilizada en el campo de la electrónica, por ser una combinación entre un multímetro digital y un sensor de corriente, el cual es medido por una pinza. Los cables o sondas son las encargadas de medir la tensión.</w:t>
            </w:r>
          </w:p>
        </w:tc>
        <w:tc>
          <w:tcPr>
            <w:tcW w:w="46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54" w14:textId="77777777" w:rsidR="00E75EC0" w:rsidRPr="009D3FB9" w:rsidRDefault="00E75EC0">
            <w:pPr>
              <w:widowControl w:val="0"/>
            </w:pPr>
          </w:p>
          <w:p w14:paraId="00000155" w14:textId="77777777" w:rsidR="00E75EC0" w:rsidRPr="009D3FB9" w:rsidRDefault="00000000">
            <w:pPr>
              <w:widowControl w:val="0"/>
            </w:pPr>
            <w:sdt>
              <w:sdtPr>
                <w:tag w:val="goog_rdk_26"/>
                <w:id w:val="1325703349"/>
              </w:sdtPr>
              <w:sdtContent>
                <w:commentRangeStart w:id="30"/>
              </w:sdtContent>
            </w:sdt>
            <w:r w:rsidR="00B64B68" w:rsidRPr="009D3FB9">
              <w:rPr>
                <w:noProof/>
                <w:lang w:val="es-CO"/>
              </w:rPr>
              <w:drawing>
                <wp:inline distT="0" distB="0" distL="0" distR="0" wp14:anchorId="4909325F" wp14:editId="00DE4440">
                  <wp:extent cx="2192957" cy="1511078"/>
                  <wp:effectExtent l="0" t="0" r="0" b="0"/>
                  <wp:docPr id="3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2192957" cy="1511078"/>
                          </a:xfrm>
                          <a:prstGeom prst="rect">
                            <a:avLst/>
                          </a:prstGeom>
                          <a:ln/>
                        </pic:spPr>
                      </pic:pic>
                    </a:graphicData>
                  </a:graphic>
                </wp:inline>
              </w:drawing>
            </w:r>
            <w:commentRangeEnd w:id="30"/>
            <w:r w:rsidR="00B64B68" w:rsidRPr="009D3FB9">
              <w:commentReference w:id="30"/>
            </w:r>
          </w:p>
          <w:p w14:paraId="00000156" w14:textId="77777777" w:rsidR="00E75EC0" w:rsidRPr="009D3FB9" w:rsidRDefault="00B64B68">
            <w:pPr>
              <w:widowControl w:val="0"/>
            </w:pPr>
            <w:r w:rsidRPr="009D3FB9">
              <w:rPr>
                <w:b/>
              </w:rPr>
              <w:t>Imagen:</w:t>
            </w:r>
            <w:r w:rsidRPr="009D3FB9">
              <w:t xml:space="preserve"> 839317_i14</w:t>
            </w:r>
          </w:p>
        </w:tc>
      </w:tr>
    </w:tbl>
    <w:p w14:paraId="00000157" w14:textId="77777777" w:rsidR="00E75EC0" w:rsidRPr="009D3FB9" w:rsidRDefault="00E75EC0">
      <w:pPr>
        <w:rPr>
          <w:b/>
        </w:rPr>
      </w:pPr>
    </w:p>
    <w:p w14:paraId="00000158" w14:textId="77777777" w:rsidR="00E75EC0" w:rsidRPr="009D3FB9" w:rsidRDefault="00E75EC0">
      <w:pPr>
        <w:rPr>
          <w:b/>
        </w:rPr>
      </w:pPr>
    </w:p>
    <w:p w14:paraId="00000159" w14:textId="77777777" w:rsidR="00E75EC0" w:rsidRPr="009D3FB9" w:rsidRDefault="00B64B68">
      <w:pPr>
        <w:numPr>
          <w:ilvl w:val="1"/>
          <w:numId w:val="1"/>
        </w:numPr>
        <w:pBdr>
          <w:top w:val="nil"/>
          <w:left w:val="nil"/>
          <w:bottom w:val="nil"/>
          <w:right w:val="nil"/>
          <w:between w:val="nil"/>
        </w:pBdr>
        <w:rPr>
          <w:b/>
        </w:rPr>
      </w:pPr>
      <w:r w:rsidRPr="009D3FB9">
        <w:rPr>
          <w:b/>
        </w:rPr>
        <w:t>Elementos de trabajo</w:t>
      </w:r>
    </w:p>
    <w:tbl>
      <w:tblPr>
        <w:tblStyle w:val="afffffff1"/>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555"/>
        <w:gridCol w:w="11040"/>
      </w:tblGrid>
      <w:tr w:rsidR="009D3FB9" w:rsidRPr="009D3FB9" w14:paraId="66BC9375" w14:textId="77777777">
        <w:trPr>
          <w:trHeight w:val="580"/>
        </w:trPr>
        <w:tc>
          <w:tcPr>
            <w:tcW w:w="2370" w:type="dxa"/>
            <w:gridSpan w:val="2"/>
            <w:shd w:val="clear" w:color="auto" w:fill="C9DAF8"/>
            <w:tcMar>
              <w:top w:w="100" w:type="dxa"/>
              <w:left w:w="100" w:type="dxa"/>
              <w:bottom w:w="100" w:type="dxa"/>
              <w:right w:w="100" w:type="dxa"/>
            </w:tcMar>
            <w:vAlign w:val="center"/>
          </w:tcPr>
          <w:p w14:paraId="0000015A" w14:textId="77777777" w:rsidR="00E75EC0" w:rsidRPr="009D3FB9" w:rsidRDefault="00B64B68">
            <w:pPr>
              <w:widowControl w:val="0"/>
              <w:jc w:val="center"/>
              <w:rPr>
                <w:b/>
              </w:rPr>
            </w:pPr>
            <w:r w:rsidRPr="009D3FB9">
              <w:rPr>
                <w:b/>
              </w:rPr>
              <w:t>Tipo de recurso</w:t>
            </w:r>
          </w:p>
        </w:tc>
        <w:tc>
          <w:tcPr>
            <w:tcW w:w="11040" w:type="dxa"/>
            <w:shd w:val="clear" w:color="auto" w:fill="C9DAF8"/>
            <w:tcMar>
              <w:top w:w="100" w:type="dxa"/>
              <w:left w:w="100" w:type="dxa"/>
              <w:bottom w:w="100" w:type="dxa"/>
              <w:right w:w="100" w:type="dxa"/>
            </w:tcMar>
            <w:vAlign w:val="center"/>
          </w:tcPr>
          <w:p w14:paraId="0000015C" w14:textId="77777777" w:rsidR="00E75EC0" w:rsidRPr="009D3FB9" w:rsidRDefault="00B64B68">
            <w:pPr>
              <w:keepNext/>
              <w:keepLines/>
              <w:widowControl w:val="0"/>
              <w:pBdr>
                <w:top w:val="nil"/>
                <w:left w:val="nil"/>
                <w:bottom w:val="nil"/>
                <w:right w:val="nil"/>
                <w:between w:val="nil"/>
              </w:pBdr>
              <w:spacing w:after="60"/>
              <w:jc w:val="center"/>
            </w:pPr>
            <w:bookmarkStart w:id="31" w:name="_heading=h.3dy6vkm" w:colFirst="0" w:colLast="0"/>
            <w:bookmarkEnd w:id="31"/>
            <w:r w:rsidRPr="009D3FB9">
              <w:t xml:space="preserve">Pestañas o </w:t>
            </w:r>
            <w:proofErr w:type="spellStart"/>
            <w:r w:rsidRPr="009D3FB9">
              <w:t>tabs</w:t>
            </w:r>
            <w:proofErr w:type="spellEnd"/>
            <w:r w:rsidRPr="009D3FB9">
              <w:t xml:space="preserve"> Verticales</w:t>
            </w:r>
          </w:p>
        </w:tc>
      </w:tr>
      <w:tr w:rsidR="009D3FB9" w:rsidRPr="009D3FB9" w14:paraId="6B71E237" w14:textId="77777777">
        <w:trPr>
          <w:trHeight w:val="420"/>
        </w:trPr>
        <w:tc>
          <w:tcPr>
            <w:tcW w:w="2370" w:type="dxa"/>
            <w:gridSpan w:val="2"/>
            <w:shd w:val="clear" w:color="auto" w:fill="auto"/>
            <w:tcMar>
              <w:top w:w="100" w:type="dxa"/>
              <w:left w:w="100" w:type="dxa"/>
              <w:bottom w:w="100" w:type="dxa"/>
              <w:right w:w="100" w:type="dxa"/>
            </w:tcMar>
            <w:vAlign w:val="center"/>
          </w:tcPr>
          <w:p w14:paraId="0000015D" w14:textId="77777777" w:rsidR="00E75EC0" w:rsidRPr="009D3FB9" w:rsidRDefault="00B64B68">
            <w:pPr>
              <w:widowControl w:val="0"/>
              <w:jc w:val="center"/>
              <w:rPr>
                <w:b/>
              </w:rPr>
            </w:pPr>
            <w:r w:rsidRPr="009D3FB9">
              <w:rPr>
                <w:b/>
              </w:rPr>
              <w:t>Introducción</w:t>
            </w:r>
          </w:p>
        </w:tc>
        <w:tc>
          <w:tcPr>
            <w:tcW w:w="11040" w:type="dxa"/>
            <w:shd w:val="clear" w:color="auto" w:fill="auto"/>
            <w:tcMar>
              <w:top w:w="100" w:type="dxa"/>
              <w:left w:w="100" w:type="dxa"/>
              <w:bottom w:w="100" w:type="dxa"/>
              <w:right w:w="100" w:type="dxa"/>
            </w:tcMar>
            <w:vAlign w:val="center"/>
          </w:tcPr>
          <w:p w14:paraId="0000015F"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t>Se requieren los siguientes elementos para el desempeño óptimo de las labores.</w:t>
            </w:r>
          </w:p>
        </w:tc>
      </w:tr>
      <w:tr w:rsidR="009D3FB9" w:rsidRPr="009D3FB9" w14:paraId="2C6039D5" w14:textId="77777777">
        <w:trPr>
          <w:trHeight w:val="420"/>
        </w:trPr>
        <w:tc>
          <w:tcPr>
            <w:tcW w:w="13410" w:type="dxa"/>
            <w:gridSpan w:val="3"/>
            <w:shd w:val="clear" w:color="auto" w:fill="auto"/>
            <w:tcMar>
              <w:top w:w="100" w:type="dxa"/>
              <w:left w:w="100" w:type="dxa"/>
              <w:bottom w:w="100" w:type="dxa"/>
              <w:right w:w="100" w:type="dxa"/>
            </w:tcMar>
          </w:tcPr>
          <w:p w14:paraId="00000160" w14:textId="77777777" w:rsidR="00E75EC0" w:rsidRPr="009D3FB9" w:rsidRDefault="00000000">
            <w:pPr>
              <w:widowControl w:val="0"/>
              <w:jc w:val="center"/>
            </w:pPr>
            <w:sdt>
              <w:sdtPr>
                <w:tag w:val="goog_rdk_27"/>
                <w:id w:val="369119125"/>
              </w:sdtPr>
              <w:sdtContent>
                <w:commentRangeStart w:id="32"/>
              </w:sdtContent>
            </w:sdt>
            <w:r w:rsidR="00B64B68" w:rsidRPr="009D3FB9">
              <w:rPr>
                <w:noProof/>
                <w:lang w:val="es-CO"/>
              </w:rPr>
              <w:drawing>
                <wp:inline distT="114300" distB="114300" distL="114300" distR="114300" wp14:anchorId="69ED07A4" wp14:editId="454B07DB">
                  <wp:extent cx="8382000" cy="3352800"/>
                  <wp:effectExtent l="0" t="0" r="0" b="0"/>
                  <wp:docPr id="37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8382000" cy="3352800"/>
                          </a:xfrm>
                          <a:prstGeom prst="rect">
                            <a:avLst/>
                          </a:prstGeom>
                          <a:ln/>
                        </pic:spPr>
                      </pic:pic>
                    </a:graphicData>
                  </a:graphic>
                </wp:inline>
              </w:drawing>
            </w:r>
            <w:commentRangeEnd w:id="32"/>
            <w:r w:rsidR="00B64B68" w:rsidRPr="009D3FB9">
              <w:commentReference w:id="32"/>
            </w:r>
          </w:p>
          <w:p w14:paraId="00000161" w14:textId="77777777" w:rsidR="00E75EC0" w:rsidRPr="009D3FB9" w:rsidRDefault="00E75EC0">
            <w:pPr>
              <w:widowControl w:val="0"/>
              <w:jc w:val="center"/>
            </w:pPr>
          </w:p>
          <w:p w14:paraId="00000162" w14:textId="77777777" w:rsidR="00E75EC0" w:rsidRPr="009D3FB9" w:rsidRDefault="00E75EC0">
            <w:pPr>
              <w:widowControl w:val="0"/>
              <w:rPr>
                <w:b/>
              </w:rPr>
            </w:pPr>
          </w:p>
        </w:tc>
      </w:tr>
      <w:tr w:rsidR="009D3FB9" w:rsidRPr="009D3FB9" w14:paraId="029760D2" w14:textId="77777777">
        <w:trPr>
          <w:trHeight w:val="644"/>
        </w:trPr>
        <w:tc>
          <w:tcPr>
            <w:tcW w:w="1815" w:type="dxa"/>
            <w:shd w:val="clear" w:color="auto" w:fill="auto"/>
            <w:tcMar>
              <w:top w:w="100" w:type="dxa"/>
              <w:left w:w="100" w:type="dxa"/>
              <w:bottom w:w="100" w:type="dxa"/>
              <w:right w:w="100" w:type="dxa"/>
            </w:tcMar>
          </w:tcPr>
          <w:p w14:paraId="00000165" w14:textId="77777777" w:rsidR="00E75EC0" w:rsidRPr="009D3FB9" w:rsidRDefault="00B64B68">
            <w:pPr>
              <w:widowControl w:val="0"/>
              <w:rPr>
                <w:b/>
              </w:rPr>
            </w:pPr>
            <w:r w:rsidRPr="009D3FB9">
              <w:rPr>
                <w:b/>
              </w:rPr>
              <w:t>Muebles colaborativos</w:t>
            </w:r>
          </w:p>
        </w:tc>
        <w:tc>
          <w:tcPr>
            <w:tcW w:w="11595" w:type="dxa"/>
            <w:gridSpan w:val="2"/>
            <w:shd w:val="clear" w:color="auto" w:fill="auto"/>
            <w:tcMar>
              <w:top w:w="100" w:type="dxa"/>
              <w:left w:w="100" w:type="dxa"/>
              <w:bottom w:w="100" w:type="dxa"/>
              <w:right w:w="100" w:type="dxa"/>
            </w:tcMar>
          </w:tcPr>
          <w:p w14:paraId="00000166" w14:textId="77777777" w:rsidR="00E75EC0" w:rsidRPr="009D3FB9" w:rsidRDefault="00B64B68">
            <w:pPr>
              <w:widowControl w:val="0"/>
            </w:pPr>
            <w:r w:rsidRPr="009D3FB9">
              <w:t>Los elementos mínimos necesarios para el desempeño correcto de las labores son: 1 tablero acrílico, 30 sillas, 3 gabinetes con entrepaños, 12 mesas y 1 escritorio.</w:t>
            </w:r>
          </w:p>
        </w:tc>
      </w:tr>
      <w:tr w:rsidR="009D3FB9" w:rsidRPr="009D3FB9" w14:paraId="046A13DC" w14:textId="77777777">
        <w:trPr>
          <w:trHeight w:val="484"/>
        </w:trPr>
        <w:tc>
          <w:tcPr>
            <w:tcW w:w="1815" w:type="dxa"/>
            <w:shd w:val="clear" w:color="auto" w:fill="auto"/>
            <w:tcMar>
              <w:top w:w="100" w:type="dxa"/>
              <w:left w:w="100" w:type="dxa"/>
              <w:bottom w:w="100" w:type="dxa"/>
              <w:right w:w="100" w:type="dxa"/>
            </w:tcMar>
          </w:tcPr>
          <w:p w14:paraId="00000168" w14:textId="77777777" w:rsidR="00E75EC0" w:rsidRPr="009D3FB9" w:rsidRDefault="00B64B68">
            <w:pPr>
              <w:widowControl w:val="0"/>
              <w:rPr>
                <w:b/>
              </w:rPr>
            </w:pPr>
            <w:r w:rsidRPr="009D3FB9">
              <w:rPr>
                <w:b/>
              </w:rPr>
              <w:t>Tecnologías de la Información y comunicación</w:t>
            </w:r>
          </w:p>
        </w:tc>
        <w:tc>
          <w:tcPr>
            <w:tcW w:w="11595" w:type="dxa"/>
            <w:gridSpan w:val="2"/>
            <w:shd w:val="clear" w:color="auto" w:fill="auto"/>
            <w:tcMar>
              <w:top w:w="100" w:type="dxa"/>
              <w:left w:w="100" w:type="dxa"/>
              <w:bottom w:w="100" w:type="dxa"/>
              <w:right w:w="100" w:type="dxa"/>
            </w:tcMar>
          </w:tcPr>
          <w:p w14:paraId="00000169"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t>Se requiere 1 televisor de mínimo 55- 4 k, 30 computadores portátiles o de escritorio con especificaciones informáticas actuales y conectividad a Internet 16 GB RAM.</w:t>
            </w:r>
          </w:p>
        </w:tc>
      </w:tr>
    </w:tbl>
    <w:p w14:paraId="0000016B" w14:textId="77777777" w:rsidR="00E75EC0" w:rsidRPr="009D3FB9" w:rsidRDefault="00E75EC0">
      <w:pPr>
        <w:rPr>
          <w:b/>
        </w:rPr>
      </w:pPr>
    </w:p>
    <w:p w14:paraId="0000016C" w14:textId="77777777" w:rsidR="00E75EC0" w:rsidRPr="009D3FB9" w:rsidRDefault="00E75EC0">
      <w:pPr>
        <w:rPr>
          <w:b/>
        </w:rPr>
      </w:pPr>
    </w:p>
    <w:p w14:paraId="0000016D" w14:textId="432E1590" w:rsidR="00E75EC0" w:rsidRPr="009D3FB9" w:rsidRDefault="00B64B68">
      <w:pPr>
        <w:numPr>
          <w:ilvl w:val="1"/>
          <w:numId w:val="1"/>
        </w:numPr>
        <w:pBdr>
          <w:top w:val="nil"/>
          <w:left w:val="nil"/>
          <w:bottom w:val="nil"/>
          <w:right w:val="nil"/>
          <w:between w:val="nil"/>
        </w:pBdr>
        <w:rPr>
          <w:b/>
        </w:rPr>
      </w:pPr>
      <w:r w:rsidRPr="009D3FB9">
        <w:rPr>
          <w:b/>
        </w:rPr>
        <w:t>Condiciones técnicas, térmicas y atmosféricas</w:t>
      </w:r>
    </w:p>
    <w:tbl>
      <w:tblPr>
        <w:tblStyle w:val="afff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D3FB9" w:rsidRPr="009D3FB9" w14:paraId="7488A1E8" w14:textId="77777777">
        <w:trPr>
          <w:trHeight w:val="444"/>
        </w:trPr>
        <w:tc>
          <w:tcPr>
            <w:tcW w:w="13422" w:type="dxa"/>
            <w:shd w:val="clear" w:color="auto" w:fill="8DB3E2"/>
            <w:vAlign w:val="center"/>
          </w:tcPr>
          <w:p w14:paraId="0000016E" w14:textId="77777777" w:rsidR="00E75EC0" w:rsidRPr="009D3FB9" w:rsidRDefault="00B64B68">
            <w:pPr>
              <w:keepNext/>
              <w:keepLines/>
              <w:pBdr>
                <w:top w:val="nil"/>
                <w:left w:val="nil"/>
                <w:bottom w:val="nil"/>
                <w:right w:val="nil"/>
                <w:between w:val="nil"/>
              </w:pBdr>
              <w:spacing w:line="276" w:lineRule="auto"/>
              <w:jc w:val="center"/>
            </w:pPr>
            <w:r w:rsidRPr="009D3FB9">
              <w:t>Cuadro de texto</w:t>
            </w:r>
          </w:p>
        </w:tc>
      </w:tr>
      <w:tr w:rsidR="009D3FB9" w:rsidRPr="009D3FB9" w14:paraId="38B840F3" w14:textId="77777777">
        <w:tc>
          <w:tcPr>
            <w:tcW w:w="13422" w:type="dxa"/>
          </w:tcPr>
          <w:p w14:paraId="0000016F" w14:textId="77777777" w:rsidR="00E75EC0" w:rsidRPr="009D3FB9" w:rsidRDefault="00B64B68">
            <w:r w:rsidRPr="009D3FB9">
              <w:t>Las condiciones técnicas, térmicas y atmosféricas hacen referencia a las condiciones específicas que deben tener los elementos de trabajo para el desempeño correcto de la labor asignada, teniendo en cuenta la especificidad y el lugar de trabajo. El video que se presenta a continuación presenta de manera gráfica cada una de ellas:</w:t>
            </w:r>
          </w:p>
          <w:p w14:paraId="00000170" w14:textId="77777777" w:rsidR="00E75EC0" w:rsidRPr="009D3FB9" w:rsidRDefault="00E75EC0"/>
        </w:tc>
      </w:tr>
    </w:tbl>
    <w:p w14:paraId="00000171" w14:textId="77777777" w:rsidR="00E75EC0" w:rsidRPr="009D3FB9" w:rsidRDefault="00E75EC0"/>
    <w:tbl>
      <w:tblPr>
        <w:tblStyle w:val="afffffff3"/>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1"/>
        <w:gridCol w:w="4223"/>
        <w:gridCol w:w="1439"/>
        <w:gridCol w:w="3674"/>
        <w:gridCol w:w="3044"/>
      </w:tblGrid>
      <w:tr w:rsidR="009D3FB9" w:rsidRPr="009D3FB9" w14:paraId="0FA088C4" w14:textId="77777777">
        <w:trPr>
          <w:trHeight w:val="460"/>
        </w:trPr>
        <w:tc>
          <w:tcPr>
            <w:tcW w:w="1031" w:type="dxa"/>
            <w:shd w:val="clear" w:color="auto" w:fill="C9DAF8"/>
            <w:tcMar>
              <w:top w:w="100" w:type="dxa"/>
              <w:left w:w="100" w:type="dxa"/>
              <w:bottom w:w="100" w:type="dxa"/>
              <w:right w:w="100" w:type="dxa"/>
            </w:tcMar>
          </w:tcPr>
          <w:p w14:paraId="00000172" w14:textId="77777777" w:rsidR="00E75EC0" w:rsidRPr="009D3FB9" w:rsidRDefault="00B64B68">
            <w:pPr>
              <w:widowControl w:val="0"/>
              <w:jc w:val="center"/>
              <w:rPr>
                <w:b/>
              </w:rPr>
            </w:pPr>
            <w:r w:rsidRPr="009D3FB9">
              <w:rPr>
                <w:b/>
              </w:rPr>
              <w:t>Tipo de recurso</w:t>
            </w:r>
          </w:p>
        </w:tc>
        <w:tc>
          <w:tcPr>
            <w:tcW w:w="12380" w:type="dxa"/>
            <w:gridSpan w:val="4"/>
            <w:shd w:val="clear" w:color="auto" w:fill="C9DAF8"/>
            <w:tcMar>
              <w:top w:w="100" w:type="dxa"/>
              <w:left w:w="100" w:type="dxa"/>
              <w:bottom w:w="100" w:type="dxa"/>
              <w:right w:w="100" w:type="dxa"/>
            </w:tcMar>
          </w:tcPr>
          <w:p w14:paraId="00000173" w14:textId="77777777" w:rsidR="00E75EC0" w:rsidRPr="009D3FB9" w:rsidRDefault="00B64B68">
            <w:pPr>
              <w:keepNext/>
              <w:keepLines/>
              <w:widowControl w:val="0"/>
              <w:pBdr>
                <w:top w:val="nil"/>
                <w:left w:val="nil"/>
                <w:bottom w:val="nil"/>
                <w:right w:val="nil"/>
                <w:between w:val="nil"/>
              </w:pBdr>
              <w:spacing w:after="60"/>
              <w:jc w:val="center"/>
            </w:pPr>
            <w:bookmarkStart w:id="33" w:name="_heading=h.1t3h5sf" w:colFirst="0" w:colLast="0"/>
            <w:bookmarkEnd w:id="33"/>
            <w:r w:rsidRPr="009D3FB9">
              <w:t xml:space="preserve">Video </w:t>
            </w:r>
            <w:proofErr w:type="spellStart"/>
            <w:r w:rsidRPr="009D3FB9">
              <w:t>motion</w:t>
            </w:r>
            <w:proofErr w:type="spellEnd"/>
          </w:p>
        </w:tc>
      </w:tr>
      <w:tr w:rsidR="009D3FB9" w:rsidRPr="009D3FB9" w14:paraId="1CAB7C8E" w14:textId="77777777">
        <w:trPr>
          <w:trHeight w:val="460"/>
        </w:trPr>
        <w:tc>
          <w:tcPr>
            <w:tcW w:w="1031" w:type="dxa"/>
            <w:shd w:val="clear" w:color="auto" w:fill="C9DAF8"/>
            <w:tcMar>
              <w:top w:w="100" w:type="dxa"/>
              <w:left w:w="100" w:type="dxa"/>
              <w:bottom w:w="100" w:type="dxa"/>
              <w:right w:w="100" w:type="dxa"/>
            </w:tcMar>
          </w:tcPr>
          <w:p w14:paraId="00000177" w14:textId="77777777" w:rsidR="00E75EC0" w:rsidRPr="009D3FB9" w:rsidRDefault="00B64B68">
            <w:pPr>
              <w:widowControl w:val="0"/>
              <w:jc w:val="center"/>
              <w:rPr>
                <w:b/>
              </w:rPr>
            </w:pPr>
            <w:r w:rsidRPr="009D3FB9">
              <w:rPr>
                <w:b/>
              </w:rPr>
              <w:t>NOTA</w:t>
            </w:r>
          </w:p>
        </w:tc>
        <w:tc>
          <w:tcPr>
            <w:tcW w:w="12380" w:type="dxa"/>
            <w:gridSpan w:val="4"/>
            <w:shd w:val="clear" w:color="auto" w:fill="C9DAF8"/>
            <w:tcMar>
              <w:top w:w="100" w:type="dxa"/>
              <w:left w:w="100" w:type="dxa"/>
              <w:bottom w:w="100" w:type="dxa"/>
              <w:right w:w="100" w:type="dxa"/>
            </w:tcMar>
          </w:tcPr>
          <w:p w14:paraId="00000178" w14:textId="77777777" w:rsidR="00E75EC0" w:rsidRPr="009D3FB9" w:rsidRDefault="00B64B68">
            <w:pPr>
              <w:widowControl w:val="0"/>
              <w:jc w:val="center"/>
              <w:rPr>
                <w:b/>
              </w:rPr>
            </w:pPr>
            <w:r w:rsidRPr="009D3FB9">
              <w:rPr>
                <w:b/>
              </w:rPr>
              <w:t>La totalidad del texto locutado para el video no debe superar las 500 palabras aproximadamente</w:t>
            </w:r>
          </w:p>
        </w:tc>
      </w:tr>
      <w:tr w:rsidR="009D3FB9" w:rsidRPr="009D3FB9" w14:paraId="79D613A5" w14:textId="77777777">
        <w:trPr>
          <w:trHeight w:val="420"/>
        </w:trPr>
        <w:tc>
          <w:tcPr>
            <w:tcW w:w="1031" w:type="dxa"/>
            <w:shd w:val="clear" w:color="auto" w:fill="auto"/>
            <w:tcMar>
              <w:top w:w="100" w:type="dxa"/>
              <w:left w:w="100" w:type="dxa"/>
              <w:bottom w:w="100" w:type="dxa"/>
              <w:right w:w="100" w:type="dxa"/>
            </w:tcMar>
          </w:tcPr>
          <w:p w14:paraId="0000017C" w14:textId="77777777" w:rsidR="00E75EC0" w:rsidRPr="009D3FB9" w:rsidRDefault="00B64B68">
            <w:pPr>
              <w:widowControl w:val="0"/>
              <w:rPr>
                <w:b/>
              </w:rPr>
            </w:pPr>
            <w:r w:rsidRPr="009D3FB9">
              <w:rPr>
                <w:b/>
              </w:rPr>
              <w:t xml:space="preserve">Título </w:t>
            </w:r>
          </w:p>
        </w:tc>
        <w:tc>
          <w:tcPr>
            <w:tcW w:w="12380" w:type="dxa"/>
            <w:gridSpan w:val="4"/>
            <w:shd w:val="clear" w:color="auto" w:fill="auto"/>
            <w:tcMar>
              <w:top w:w="100" w:type="dxa"/>
              <w:left w:w="100" w:type="dxa"/>
              <w:bottom w:w="100" w:type="dxa"/>
              <w:right w:w="100" w:type="dxa"/>
            </w:tcMar>
          </w:tcPr>
          <w:p w14:paraId="0000017D" w14:textId="77777777" w:rsidR="00E75EC0" w:rsidRPr="009D3FB9" w:rsidRDefault="00B64B68">
            <w:pPr>
              <w:widowControl w:val="0"/>
            </w:pPr>
            <w:r w:rsidRPr="009D3FB9">
              <w:t>Condiciones técnicas, térmicas y atmosféricas.</w:t>
            </w:r>
          </w:p>
        </w:tc>
      </w:tr>
      <w:tr w:rsidR="009D3FB9" w:rsidRPr="009D3FB9" w14:paraId="24BCACC2" w14:textId="77777777">
        <w:tc>
          <w:tcPr>
            <w:tcW w:w="1031" w:type="dxa"/>
            <w:shd w:val="clear" w:color="auto" w:fill="auto"/>
            <w:tcMar>
              <w:top w:w="100" w:type="dxa"/>
              <w:left w:w="100" w:type="dxa"/>
              <w:bottom w:w="100" w:type="dxa"/>
              <w:right w:w="100" w:type="dxa"/>
            </w:tcMar>
          </w:tcPr>
          <w:p w14:paraId="00000181" w14:textId="77777777" w:rsidR="00E75EC0" w:rsidRPr="009D3FB9" w:rsidRDefault="00B64B68">
            <w:pPr>
              <w:widowControl w:val="0"/>
              <w:rPr>
                <w:b/>
              </w:rPr>
            </w:pPr>
            <w:r w:rsidRPr="009D3FB9">
              <w:rPr>
                <w:b/>
              </w:rPr>
              <w:t>Escena</w:t>
            </w:r>
          </w:p>
        </w:tc>
        <w:tc>
          <w:tcPr>
            <w:tcW w:w="4223" w:type="dxa"/>
            <w:shd w:val="clear" w:color="auto" w:fill="auto"/>
            <w:tcMar>
              <w:top w:w="100" w:type="dxa"/>
              <w:left w:w="100" w:type="dxa"/>
              <w:bottom w:w="100" w:type="dxa"/>
              <w:right w:w="100" w:type="dxa"/>
            </w:tcMar>
          </w:tcPr>
          <w:p w14:paraId="00000182" w14:textId="77777777" w:rsidR="00E75EC0" w:rsidRPr="009D3FB9" w:rsidRDefault="00B64B68">
            <w:pPr>
              <w:widowControl w:val="0"/>
              <w:jc w:val="center"/>
              <w:rPr>
                <w:b/>
              </w:rPr>
            </w:pPr>
            <w:r w:rsidRPr="009D3FB9">
              <w:rPr>
                <w:b/>
              </w:rPr>
              <w:t>Imagen</w:t>
            </w:r>
          </w:p>
        </w:tc>
        <w:tc>
          <w:tcPr>
            <w:tcW w:w="1439" w:type="dxa"/>
            <w:shd w:val="clear" w:color="auto" w:fill="auto"/>
            <w:tcMar>
              <w:top w:w="100" w:type="dxa"/>
              <w:left w:w="100" w:type="dxa"/>
              <w:bottom w:w="100" w:type="dxa"/>
              <w:right w:w="100" w:type="dxa"/>
            </w:tcMar>
          </w:tcPr>
          <w:p w14:paraId="00000183" w14:textId="77777777" w:rsidR="00E75EC0" w:rsidRPr="009D3FB9" w:rsidRDefault="00B64B68">
            <w:pPr>
              <w:widowControl w:val="0"/>
              <w:jc w:val="center"/>
              <w:rPr>
                <w:b/>
              </w:rPr>
            </w:pPr>
            <w:r w:rsidRPr="009D3FB9">
              <w:rPr>
                <w:b/>
              </w:rPr>
              <w:t>Sonido</w:t>
            </w:r>
          </w:p>
        </w:tc>
        <w:tc>
          <w:tcPr>
            <w:tcW w:w="3674" w:type="dxa"/>
            <w:shd w:val="clear" w:color="auto" w:fill="auto"/>
            <w:tcMar>
              <w:top w:w="100" w:type="dxa"/>
              <w:left w:w="100" w:type="dxa"/>
              <w:bottom w:w="100" w:type="dxa"/>
              <w:right w:w="100" w:type="dxa"/>
            </w:tcMar>
          </w:tcPr>
          <w:p w14:paraId="00000184" w14:textId="77777777" w:rsidR="00E75EC0" w:rsidRPr="009D3FB9" w:rsidRDefault="00B64B68">
            <w:pPr>
              <w:widowControl w:val="0"/>
              <w:jc w:val="center"/>
              <w:rPr>
                <w:b/>
              </w:rPr>
            </w:pPr>
            <w:r w:rsidRPr="009D3FB9">
              <w:rPr>
                <w:b/>
              </w:rPr>
              <w:t>Narración</w:t>
            </w:r>
          </w:p>
        </w:tc>
        <w:tc>
          <w:tcPr>
            <w:tcW w:w="3044" w:type="dxa"/>
            <w:shd w:val="clear" w:color="auto" w:fill="auto"/>
            <w:tcMar>
              <w:top w:w="100" w:type="dxa"/>
              <w:left w:w="100" w:type="dxa"/>
              <w:bottom w:w="100" w:type="dxa"/>
              <w:right w:w="100" w:type="dxa"/>
            </w:tcMar>
          </w:tcPr>
          <w:p w14:paraId="00000185" w14:textId="77777777" w:rsidR="00E75EC0" w:rsidRPr="009D3FB9" w:rsidRDefault="00B64B68">
            <w:pPr>
              <w:widowControl w:val="0"/>
              <w:jc w:val="center"/>
              <w:rPr>
                <w:b/>
              </w:rPr>
            </w:pPr>
            <w:r w:rsidRPr="009D3FB9">
              <w:rPr>
                <w:b/>
              </w:rPr>
              <w:t xml:space="preserve">Texto </w:t>
            </w:r>
          </w:p>
        </w:tc>
      </w:tr>
      <w:tr w:rsidR="009D3FB9" w:rsidRPr="009D3FB9" w14:paraId="3C4A873F" w14:textId="77777777">
        <w:tc>
          <w:tcPr>
            <w:tcW w:w="1031" w:type="dxa"/>
            <w:shd w:val="clear" w:color="auto" w:fill="auto"/>
            <w:tcMar>
              <w:top w:w="100" w:type="dxa"/>
              <w:left w:w="100" w:type="dxa"/>
              <w:bottom w:w="100" w:type="dxa"/>
              <w:right w:w="100" w:type="dxa"/>
            </w:tcMar>
          </w:tcPr>
          <w:p w14:paraId="00000186" w14:textId="77777777" w:rsidR="00E75EC0" w:rsidRPr="009D3FB9" w:rsidRDefault="00B64B68">
            <w:pPr>
              <w:widowControl w:val="0"/>
              <w:rPr>
                <w:b/>
              </w:rPr>
            </w:pPr>
            <w:r w:rsidRPr="009D3FB9">
              <w:rPr>
                <w:b/>
              </w:rPr>
              <w:t>1</w:t>
            </w:r>
          </w:p>
        </w:tc>
        <w:tc>
          <w:tcPr>
            <w:tcW w:w="4223" w:type="dxa"/>
            <w:shd w:val="clear" w:color="auto" w:fill="auto"/>
            <w:tcMar>
              <w:top w:w="100" w:type="dxa"/>
              <w:left w:w="100" w:type="dxa"/>
              <w:bottom w:w="100" w:type="dxa"/>
              <w:right w:w="100" w:type="dxa"/>
            </w:tcMar>
          </w:tcPr>
          <w:p w14:paraId="00000187" w14:textId="77777777" w:rsidR="00E75EC0" w:rsidRPr="009D3FB9" w:rsidRDefault="00B64B68">
            <w:pPr>
              <w:widowControl w:val="0"/>
            </w:pPr>
            <w:r w:rsidRPr="009D3FB9">
              <w:t>Para el diseño de este video se recomienda utilizar escenas animadas. Se debe mostrar una persona trabajando en un entorno de trabajo y algunas de las características que se enuncian. Para cada escena se propone utilizar videos que ilustran las situaciones que se van mostrando.</w:t>
            </w:r>
          </w:p>
          <w:p w14:paraId="00000188" w14:textId="77777777" w:rsidR="00E75EC0" w:rsidRPr="009D3FB9" w:rsidRDefault="00E75EC0">
            <w:pPr>
              <w:widowControl w:val="0"/>
            </w:pPr>
          </w:p>
          <w:p w14:paraId="00000189" w14:textId="77777777" w:rsidR="00E75EC0" w:rsidRPr="009D3FB9" w:rsidRDefault="00000000">
            <w:pPr>
              <w:widowControl w:val="0"/>
            </w:pPr>
            <w:sdt>
              <w:sdtPr>
                <w:tag w:val="goog_rdk_28"/>
                <w:id w:val="-361278892"/>
              </w:sdtPr>
              <w:sdtContent>
                <w:commentRangeStart w:id="34"/>
              </w:sdtContent>
            </w:sdt>
            <w:r w:rsidR="00B64B68" w:rsidRPr="009D3FB9">
              <w:rPr>
                <w:noProof/>
                <w:lang w:val="es-CO"/>
              </w:rPr>
              <w:drawing>
                <wp:inline distT="0" distB="0" distL="0" distR="0" wp14:anchorId="6A79235D" wp14:editId="444E9993">
                  <wp:extent cx="2339998" cy="1308074"/>
                  <wp:effectExtent l="0" t="0" r="0" b="0"/>
                  <wp:docPr id="3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2339998" cy="1308074"/>
                          </a:xfrm>
                          <a:prstGeom prst="rect">
                            <a:avLst/>
                          </a:prstGeom>
                          <a:ln/>
                        </pic:spPr>
                      </pic:pic>
                    </a:graphicData>
                  </a:graphic>
                </wp:inline>
              </w:drawing>
            </w:r>
            <w:commentRangeEnd w:id="34"/>
            <w:r w:rsidR="00B64B68" w:rsidRPr="009D3FB9">
              <w:commentReference w:id="34"/>
            </w:r>
          </w:p>
          <w:p w14:paraId="0000018A" w14:textId="77777777" w:rsidR="00E75EC0" w:rsidRPr="009D3FB9" w:rsidRDefault="00E75EC0">
            <w:pPr>
              <w:widowControl w:val="0"/>
            </w:pPr>
          </w:p>
          <w:p w14:paraId="0000018B" w14:textId="77777777" w:rsidR="00E75EC0" w:rsidRPr="009D3FB9" w:rsidRDefault="00E75EC0">
            <w:pPr>
              <w:widowControl w:val="0"/>
              <w:rPr>
                <w:sz w:val="14"/>
                <w:szCs w:val="14"/>
              </w:rPr>
            </w:pPr>
          </w:p>
        </w:tc>
        <w:tc>
          <w:tcPr>
            <w:tcW w:w="1439" w:type="dxa"/>
            <w:shd w:val="clear" w:color="auto" w:fill="auto"/>
            <w:tcMar>
              <w:top w:w="100" w:type="dxa"/>
              <w:left w:w="100" w:type="dxa"/>
              <w:bottom w:w="100" w:type="dxa"/>
              <w:right w:w="100" w:type="dxa"/>
            </w:tcMar>
          </w:tcPr>
          <w:p w14:paraId="0000018C" w14:textId="77777777" w:rsidR="00E75EC0" w:rsidRPr="009D3FB9" w:rsidRDefault="00B64B68">
            <w:pPr>
              <w:widowControl w:val="0"/>
            </w:pPr>
            <w:r w:rsidRPr="009D3FB9">
              <w:t>Música de fondo</w:t>
            </w:r>
          </w:p>
        </w:tc>
        <w:tc>
          <w:tcPr>
            <w:tcW w:w="3674" w:type="dxa"/>
            <w:shd w:val="clear" w:color="auto" w:fill="auto"/>
            <w:tcMar>
              <w:top w:w="100" w:type="dxa"/>
              <w:left w:w="100" w:type="dxa"/>
              <w:bottom w:w="100" w:type="dxa"/>
              <w:right w:w="100" w:type="dxa"/>
            </w:tcMar>
          </w:tcPr>
          <w:p w14:paraId="0000018D" w14:textId="77777777" w:rsidR="00E75EC0" w:rsidRPr="009D3FB9" w:rsidRDefault="00B64B68">
            <w:pPr>
              <w:widowControl w:val="0"/>
            </w:pPr>
            <w:r w:rsidRPr="009D3FB9">
              <w:t xml:space="preserve">Los entornos de trabajo y los elementos que se disponen allí deben cumplir con condiciones técnicas, térmicas y atmosféricas. </w:t>
            </w:r>
          </w:p>
          <w:p w14:paraId="0000018E" w14:textId="77777777" w:rsidR="00E75EC0" w:rsidRPr="009D3FB9" w:rsidRDefault="00E75EC0">
            <w:pPr>
              <w:widowControl w:val="0"/>
            </w:pPr>
          </w:p>
          <w:p w14:paraId="0000018F" w14:textId="77777777" w:rsidR="00E75EC0" w:rsidRPr="009D3FB9" w:rsidRDefault="00E75EC0">
            <w:pPr>
              <w:widowControl w:val="0"/>
            </w:pPr>
          </w:p>
        </w:tc>
        <w:tc>
          <w:tcPr>
            <w:tcW w:w="3044" w:type="dxa"/>
            <w:shd w:val="clear" w:color="auto" w:fill="auto"/>
            <w:tcMar>
              <w:top w:w="100" w:type="dxa"/>
              <w:left w:w="100" w:type="dxa"/>
              <w:bottom w:w="100" w:type="dxa"/>
              <w:right w:w="100" w:type="dxa"/>
            </w:tcMar>
          </w:tcPr>
          <w:p w14:paraId="00000190" w14:textId="77777777" w:rsidR="00E75EC0" w:rsidRPr="009D3FB9" w:rsidRDefault="00B64B68">
            <w:pPr>
              <w:widowControl w:val="0"/>
            </w:pPr>
            <w:r w:rsidRPr="009D3FB9">
              <w:t>Condiciones técnicas, térmicas y atmosféricas</w:t>
            </w:r>
          </w:p>
        </w:tc>
      </w:tr>
      <w:tr w:rsidR="009D3FB9" w:rsidRPr="009D3FB9" w14:paraId="18AB5705" w14:textId="77777777">
        <w:tc>
          <w:tcPr>
            <w:tcW w:w="1031" w:type="dxa"/>
            <w:shd w:val="clear" w:color="auto" w:fill="auto"/>
            <w:tcMar>
              <w:top w:w="100" w:type="dxa"/>
              <w:left w:w="100" w:type="dxa"/>
              <w:bottom w:w="100" w:type="dxa"/>
              <w:right w:w="100" w:type="dxa"/>
            </w:tcMar>
          </w:tcPr>
          <w:p w14:paraId="00000191" w14:textId="77777777" w:rsidR="00E75EC0" w:rsidRPr="009D3FB9" w:rsidRDefault="00B64B68">
            <w:pPr>
              <w:widowControl w:val="0"/>
              <w:rPr>
                <w:b/>
              </w:rPr>
            </w:pPr>
            <w:r w:rsidRPr="009D3FB9">
              <w:rPr>
                <w:b/>
              </w:rPr>
              <w:t>2</w:t>
            </w:r>
          </w:p>
        </w:tc>
        <w:tc>
          <w:tcPr>
            <w:tcW w:w="4223" w:type="dxa"/>
            <w:shd w:val="clear" w:color="auto" w:fill="auto"/>
            <w:tcMar>
              <w:top w:w="100" w:type="dxa"/>
              <w:left w:w="100" w:type="dxa"/>
              <w:bottom w:w="100" w:type="dxa"/>
              <w:right w:w="100" w:type="dxa"/>
            </w:tcMar>
          </w:tcPr>
          <w:p w14:paraId="00000192" w14:textId="77777777" w:rsidR="00E75EC0" w:rsidRPr="009D3FB9" w:rsidRDefault="00000000">
            <w:pPr>
              <w:widowControl w:val="0"/>
              <w:rPr>
                <w:sz w:val="14"/>
                <w:szCs w:val="14"/>
                <w:u w:val="single"/>
              </w:rPr>
            </w:pPr>
            <w:sdt>
              <w:sdtPr>
                <w:tag w:val="goog_rdk_29"/>
                <w:id w:val="610708661"/>
              </w:sdtPr>
              <w:sdtContent>
                <w:commentRangeStart w:id="35"/>
              </w:sdtContent>
            </w:sdt>
            <w:r w:rsidR="00B64B68" w:rsidRPr="009D3FB9">
              <w:rPr>
                <w:noProof/>
                <w:sz w:val="14"/>
                <w:szCs w:val="14"/>
                <w:u w:val="single"/>
                <w:lang w:val="es-CO"/>
              </w:rPr>
              <w:drawing>
                <wp:inline distT="0" distB="0" distL="0" distR="0" wp14:anchorId="166680BC" wp14:editId="75656816">
                  <wp:extent cx="2280290" cy="1280611"/>
                  <wp:effectExtent l="0" t="0" r="0" b="0"/>
                  <wp:docPr id="3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2280290" cy="1280611"/>
                          </a:xfrm>
                          <a:prstGeom prst="rect">
                            <a:avLst/>
                          </a:prstGeom>
                          <a:ln/>
                        </pic:spPr>
                      </pic:pic>
                    </a:graphicData>
                  </a:graphic>
                </wp:inline>
              </w:drawing>
            </w:r>
            <w:commentRangeEnd w:id="35"/>
            <w:r w:rsidR="00B64B68" w:rsidRPr="009D3FB9">
              <w:commentReference w:id="35"/>
            </w:r>
          </w:p>
          <w:p w14:paraId="00000193" w14:textId="77777777" w:rsidR="00E75EC0" w:rsidRPr="009D3FB9" w:rsidRDefault="00E75EC0">
            <w:pPr>
              <w:widowControl w:val="0"/>
            </w:pPr>
          </w:p>
        </w:tc>
        <w:tc>
          <w:tcPr>
            <w:tcW w:w="1439" w:type="dxa"/>
            <w:shd w:val="clear" w:color="auto" w:fill="auto"/>
            <w:tcMar>
              <w:top w:w="100" w:type="dxa"/>
              <w:left w:w="100" w:type="dxa"/>
              <w:bottom w:w="100" w:type="dxa"/>
              <w:right w:w="100" w:type="dxa"/>
            </w:tcMar>
          </w:tcPr>
          <w:p w14:paraId="00000194" w14:textId="77777777" w:rsidR="00E75EC0" w:rsidRPr="009D3FB9" w:rsidRDefault="00B64B68">
            <w:pPr>
              <w:widowControl w:val="0"/>
            </w:pPr>
            <w:r w:rsidRPr="009D3FB9">
              <w:t>Música de fondo</w:t>
            </w:r>
          </w:p>
        </w:tc>
        <w:tc>
          <w:tcPr>
            <w:tcW w:w="3674" w:type="dxa"/>
            <w:shd w:val="clear" w:color="auto" w:fill="auto"/>
            <w:tcMar>
              <w:top w:w="100" w:type="dxa"/>
              <w:left w:w="100" w:type="dxa"/>
              <w:bottom w:w="100" w:type="dxa"/>
              <w:right w:w="100" w:type="dxa"/>
            </w:tcMar>
          </w:tcPr>
          <w:p w14:paraId="00000195" w14:textId="77777777" w:rsidR="00E75EC0" w:rsidRPr="009D3FB9" w:rsidRDefault="00B64B68">
            <w:pPr>
              <w:widowControl w:val="0"/>
              <w:rPr>
                <w:b/>
              </w:rPr>
            </w:pPr>
            <w:r w:rsidRPr="009D3FB9">
              <w:rPr>
                <w:b/>
              </w:rPr>
              <w:t>Condiciones técnicas</w:t>
            </w:r>
          </w:p>
          <w:p w14:paraId="00000196" w14:textId="59FE014A" w:rsidR="00E75EC0" w:rsidRPr="009D3FB9" w:rsidRDefault="00B64B68">
            <w:pPr>
              <w:widowControl w:val="0"/>
            </w:pPr>
            <w:r w:rsidRPr="009D3FB9">
              <w:t>Cada elemento de trabajo tiene una función y una forma técnica de utilizarse; se deben cumplir todas las recomendaciones del fabricante</w:t>
            </w:r>
            <w:r w:rsidR="00B6449F" w:rsidRPr="009D3FB9">
              <w:t>,</w:t>
            </w:r>
            <w:r w:rsidRPr="009D3FB9">
              <w:t xml:space="preserve"> según el ambiente donde se encuentren. No se deben improvisar ni implementar acciones temerarias que atenten contra los elementos y mucho menos contra la seguridad de las personas.</w:t>
            </w:r>
          </w:p>
        </w:tc>
        <w:tc>
          <w:tcPr>
            <w:tcW w:w="3044" w:type="dxa"/>
            <w:shd w:val="clear" w:color="auto" w:fill="auto"/>
            <w:tcMar>
              <w:top w:w="100" w:type="dxa"/>
              <w:left w:w="100" w:type="dxa"/>
              <w:bottom w:w="100" w:type="dxa"/>
              <w:right w:w="100" w:type="dxa"/>
            </w:tcMar>
          </w:tcPr>
          <w:p w14:paraId="00000197" w14:textId="77777777" w:rsidR="00E75EC0" w:rsidRPr="009D3FB9" w:rsidRDefault="00B64B68">
            <w:pPr>
              <w:widowControl w:val="0"/>
            </w:pPr>
            <w:r w:rsidRPr="009D3FB9">
              <w:t>Condiciones técnicas</w:t>
            </w:r>
          </w:p>
          <w:p w14:paraId="00000198" w14:textId="77777777" w:rsidR="00E75EC0" w:rsidRPr="009D3FB9" w:rsidRDefault="00B64B68">
            <w:pPr>
              <w:widowControl w:val="0"/>
            </w:pPr>
            <w:r w:rsidRPr="009D3FB9">
              <w:t>Función y forma técnica de utilizarse.</w:t>
            </w:r>
          </w:p>
          <w:p w14:paraId="00000199" w14:textId="77777777" w:rsidR="00E75EC0" w:rsidRPr="009D3FB9" w:rsidRDefault="00E75EC0">
            <w:pPr>
              <w:widowControl w:val="0"/>
            </w:pPr>
          </w:p>
          <w:p w14:paraId="0000019A" w14:textId="77777777" w:rsidR="00E75EC0" w:rsidRPr="009D3FB9" w:rsidRDefault="00B64B68">
            <w:pPr>
              <w:widowControl w:val="0"/>
            </w:pPr>
            <w:r w:rsidRPr="009D3FB9">
              <w:t>Seguir recomendaciones del fabricante y del ambiente donde se encuentra.</w:t>
            </w:r>
          </w:p>
          <w:p w14:paraId="0000019B" w14:textId="77777777" w:rsidR="00E75EC0" w:rsidRPr="009D3FB9" w:rsidRDefault="00E75EC0">
            <w:pPr>
              <w:widowControl w:val="0"/>
            </w:pPr>
          </w:p>
          <w:p w14:paraId="0000019C" w14:textId="77777777" w:rsidR="00E75EC0" w:rsidRPr="009D3FB9" w:rsidRDefault="00E75EC0">
            <w:pPr>
              <w:widowControl w:val="0"/>
            </w:pPr>
          </w:p>
        </w:tc>
      </w:tr>
      <w:tr w:rsidR="009D3FB9" w:rsidRPr="009D3FB9" w14:paraId="143C9C84" w14:textId="77777777">
        <w:tc>
          <w:tcPr>
            <w:tcW w:w="1031" w:type="dxa"/>
            <w:shd w:val="clear" w:color="auto" w:fill="auto"/>
            <w:tcMar>
              <w:top w:w="100" w:type="dxa"/>
              <w:left w:w="100" w:type="dxa"/>
              <w:bottom w:w="100" w:type="dxa"/>
              <w:right w:w="100" w:type="dxa"/>
            </w:tcMar>
          </w:tcPr>
          <w:p w14:paraId="0000019D" w14:textId="77777777" w:rsidR="00E75EC0" w:rsidRPr="009D3FB9" w:rsidRDefault="00B64B68">
            <w:pPr>
              <w:widowControl w:val="0"/>
              <w:rPr>
                <w:b/>
              </w:rPr>
            </w:pPr>
            <w:r w:rsidRPr="009D3FB9">
              <w:rPr>
                <w:b/>
              </w:rPr>
              <w:t>3</w:t>
            </w:r>
          </w:p>
        </w:tc>
        <w:tc>
          <w:tcPr>
            <w:tcW w:w="4223" w:type="dxa"/>
            <w:shd w:val="clear" w:color="auto" w:fill="auto"/>
            <w:tcMar>
              <w:top w:w="100" w:type="dxa"/>
              <w:left w:w="100" w:type="dxa"/>
              <w:bottom w:w="100" w:type="dxa"/>
              <w:right w:w="100" w:type="dxa"/>
            </w:tcMar>
          </w:tcPr>
          <w:p w14:paraId="0000019E" w14:textId="77777777" w:rsidR="00E75EC0" w:rsidRPr="009D3FB9" w:rsidRDefault="00000000">
            <w:pPr>
              <w:widowControl w:val="0"/>
            </w:pPr>
            <w:sdt>
              <w:sdtPr>
                <w:tag w:val="goog_rdk_30"/>
                <w:id w:val="7105466"/>
              </w:sdtPr>
              <w:sdtContent>
                <w:commentRangeStart w:id="36"/>
              </w:sdtContent>
            </w:sdt>
            <w:r w:rsidR="00B64B68" w:rsidRPr="009D3FB9">
              <w:rPr>
                <w:noProof/>
                <w:lang w:val="es-CO"/>
              </w:rPr>
              <w:drawing>
                <wp:inline distT="0" distB="0" distL="0" distR="0" wp14:anchorId="4E57123F" wp14:editId="7D63D745">
                  <wp:extent cx="2526974" cy="1442244"/>
                  <wp:effectExtent l="0" t="0" r="0" b="0"/>
                  <wp:docPr id="3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2526974" cy="1442244"/>
                          </a:xfrm>
                          <a:prstGeom prst="rect">
                            <a:avLst/>
                          </a:prstGeom>
                          <a:ln/>
                        </pic:spPr>
                      </pic:pic>
                    </a:graphicData>
                  </a:graphic>
                </wp:inline>
              </w:drawing>
            </w:r>
            <w:commentRangeEnd w:id="36"/>
            <w:r w:rsidR="00B64B68" w:rsidRPr="009D3FB9">
              <w:commentReference w:id="36"/>
            </w:r>
          </w:p>
          <w:p w14:paraId="0000019F" w14:textId="77777777" w:rsidR="00E75EC0" w:rsidRPr="009D3FB9" w:rsidRDefault="00B64B68">
            <w:pPr>
              <w:tabs>
                <w:tab w:val="left" w:pos="1010"/>
              </w:tabs>
            </w:pPr>
            <w:r w:rsidRPr="009D3FB9">
              <w:tab/>
            </w:r>
          </w:p>
        </w:tc>
        <w:tc>
          <w:tcPr>
            <w:tcW w:w="1439" w:type="dxa"/>
            <w:shd w:val="clear" w:color="auto" w:fill="auto"/>
            <w:tcMar>
              <w:top w:w="100" w:type="dxa"/>
              <w:left w:w="100" w:type="dxa"/>
              <w:bottom w:w="100" w:type="dxa"/>
              <w:right w:w="100" w:type="dxa"/>
            </w:tcMar>
          </w:tcPr>
          <w:p w14:paraId="000001A0" w14:textId="77777777" w:rsidR="00E75EC0" w:rsidRPr="009D3FB9" w:rsidRDefault="00B64B68">
            <w:pPr>
              <w:widowControl w:val="0"/>
            </w:pPr>
            <w:r w:rsidRPr="009D3FB9">
              <w:t>Música de fondo</w:t>
            </w:r>
          </w:p>
        </w:tc>
        <w:tc>
          <w:tcPr>
            <w:tcW w:w="3674" w:type="dxa"/>
            <w:shd w:val="clear" w:color="auto" w:fill="auto"/>
            <w:tcMar>
              <w:top w:w="100" w:type="dxa"/>
              <w:left w:w="100" w:type="dxa"/>
              <w:bottom w:w="100" w:type="dxa"/>
              <w:right w:w="100" w:type="dxa"/>
            </w:tcMar>
          </w:tcPr>
          <w:p w14:paraId="000001A1" w14:textId="77777777" w:rsidR="00E75EC0" w:rsidRPr="009D3FB9" w:rsidRDefault="00B64B68">
            <w:pPr>
              <w:widowControl w:val="0"/>
              <w:rPr>
                <w:b/>
              </w:rPr>
            </w:pPr>
            <w:r w:rsidRPr="009D3FB9">
              <w:rPr>
                <w:b/>
              </w:rPr>
              <w:t>Condiciones térmicas</w:t>
            </w:r>
          </w:p>
          <w:p w14:paraId="000001A2" w14:textId="77777777" w:rsidR="00E75EC0" w:rsidRPr="009D3FB9" w:rsidRDefault="00B64B68">
            <w:pPr>
              <w:widowControl w:val="0"/>
            </w:pPr>
            <w:r w:rsidRPr="009D3FB9">
              <w:t>En general los componentes electrónicos no presentan algún tipo de condición térmica cuando no se están manipulando; cuando se implementan en diferentes montajes, algunos elevan su condición térmica y pueden ocasionar pequeños estallidos y temperaturas altas, por tanto, no deben manipularse bajo este tipo de condiciones.</w:t>
            </w:r>
          </w:p>
        </w:tc>
        <w:tc>
          <w:tcPr>
            <w:tcW w:w="3044" w:type="dxa"/>
            <w:shd w:val="clear" w:color="auto" w:fill="auto"/>
            <w:tcMar>
              <w:top w:w="100" w:type="dxa"/>
              <w:left w:w="100" w:type="dxa"/>
              <w:bottom w:w="100" w:type="dxa"/>
              <w:right w:w="100" w:type="dxa"/>
            </w:tcMar>
          </w:tcPr>
          <w:p w14:paraId="000001A3" w14:textId="77777777" w:rsidR="00E75EC0" w:rsidRPr="009D3FB9" w:rsidRDefault="00B64B68">
            <w:pPr>
              <w:widowControl w:val="0"/>
            </w:pPr>
            <w:r w:rsidRPr="009D3FB9">
              <w:t>Condiciones térmicas</w:t>
            </w:r>
          </w:p>
          <w:p w14:paraId="000001A4" w14:textId="77777777" w:rsidR="00E75EC0" w:rsidRPr="009D3FB9" w:rsidRDefault="00E75EC0">
            <w:pPr>
              <w:widowControl w:val="0"/>
            </w:pPr>
          </w:p>
        </w:tc>
      </w:tr>
      <w:tr w:rsidR="009D3FB9" w:rsidRPr="009D3FB9" w14:paraId="3DAB842D" w14:textId="77777777">
        <w:tc>
          <w:tcPr>
            <w:tcW w:w="1031" w:type="dxa"/>
            <w:shd w:val="clear" w:color="auto" w:fill="auto"/>
            <w:tcMar>
              <w:top w:w="100" w:type="dxa"/>
              <w:left w:w="100" w:type="dxa"/>
              <w:bottom w:w="100" w:type="dxa"/>
              <w:right w:w="100" w:type="dxa"/>
            </w:tcMar>
          </w:tcPr>
          <w:p w14:paraId="000001A5" w14:textId="77777777" w:rsidR="00E75EC0" w:rsidRPr="009D3FB9" w:rsidRDefault="00B64B68">
            <w:pPr>
              <w:widowControl w:val="0"/>
              <w:rPr>
                <w:b/>
              </w:rPr>
            </w:pPr>
            <w:r w:rsidRPr="009D3FB9">
              <w:rPr>
                <w:b/>
              </w:rPr>
              <w:t>4</w:t>
            </w:r>
          </w:p>
        </w:tc>
        <w:tc>
          <w:tcPr>
            <w:tcW w:w="4223" w:type="dxa"/>
            <w:shd w:val="clear" w:color="auto" w:fill="auto"/>
            <w:tcMar>
              <w:top w:w="100" w:type="dxa"/>
              <w:left w:w="100" w:type="dxa"/>
              <w:bottom w:w="100" w:type="dxa"/>
              <w:right w:w="100" w:type="dxa"/>
            </w:tcMar>
          </w:tcPr>
          <w:p w14:paraId="000001A6" w14:textId="77777777" w:rsidR="00E75EC0" w:rsidRPr="009D3FB9" w:rsidRDefault="00000000">
            <w:pPr>
              <w:widowControl w:val="0"/>
              <w:rPr>
                <w:sz w:val="14"/>
                <w:szCs w:val="14"/>
                <w:u w:val="single"/>
              </w:rPr>
            </w:pPr>
            <w:sdt>
              <w:sdtPr>
                <w:tag w:val="goog_rdk_31"/>
                <w:id w:val="-392586121"/>
              </w:sdtPr>
              <w:sdtContent>
                <w:commentRangeStart w:id="37"/>
              </w:sdtContent>
            </w:sdt>
            <w:r w:rsidR="00B64B68" w:rsidRPr="009D3FB9">
              <w:rPr>
                <w:noProof/>
                <w:sz w:val="14"/>
                <w:szCs w:val="14"/>
                <w:u w:val="single"/>
                <w:lang w:val="es-CO"/>
              </w:rPr>
              <w:drawing>
                <wp:inline distT="0" distB="0" distL="0" distR="0" wp14:anchorId="7A4670D8" wp14:editId="7B63F531">
                  <wp:extent cx="2451921" cy="1413039"/>
                  <wp:effectExtent l="0" t="0" r="0" b="0"/>
                  <wp:docPr id="3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2451921" cy="1413039"/>
                          </a:xfrm>
                          <a:prstGeom prst="rect">
                            <a:avLst/>
                          </a:prstGeom>
                          <a:ln/>
                        </pic:spPr>
                      </pic:pic>
                    </a:graphicData>
                  </a:graphic>
                </wp:inline>
              </w:drawing>
            </w:r>
            <w:commentRangeEnd w:id="37"/>
            <w:r w:rsidR="00B64B68" w:rsidRPr="009D3FB9">
              <w:commentReference w:id="37"/>
            </w:r>
          </w:p>
          <w:p w14:paraId="000001A7" w14:textId="77777777" w:rsidR="00E75EC0" w:rsidRPr="009D3FB9" w:rsidRDefault="00E75EC0">
            <w:pPr>
              <w:widowControl w:val="0"/>
              <w:rPr>
                <w:sz w:val="14"/>
                <w:szCs w:val="14"/>
                <w:u w:val="single"/>
              </w:rPr>
            </w:pPr>
          </w:p>
          <w:p w14:paraId="000001A8" w14:textId="77777777" w:rsidR="00E75EC0" w:rsidRPr="009D3FB9" w:rsidRDefault="00E75EC0">
            <w:pPr>
              <w:widowControl w:val="0"/>
            </w:pPr>
          </w:p>
        </w:tc>
        <w:tc>
          <w:tcPr>
            <w:tcW w:w="1439" w:type="dxa"/>
            <w:shd w:val="clear" w:color="auto" w:fill="auto"/>
            <w:tcMar>
              <w:top w:w="100" w:type="dxa"/>
              <w:left w:w="100" w:type="dxa"/>
              <w:bottom w:w="100" w:type="dxa"/>
              <w:right w:w="100" w:type="dxa"/>
            </w:tcMar>
          </w:tcPr>
          <w:p w14:paraId="000001A9" w14:textId="77777777" w:rsidR="00E75EC0" w:rsidRPr="009D3FB9" w:rsidRDefault="00B64B68">
            <w:pPr>
              <w:widowControl w:val="0"/>
            </w:pPr>
            <w:r w:rsidRPr="009D3FB9">
              <w:t>Música de fondo</w:t>
            </w:r>
          </w:p>
        </w:tc>
        <w:tc>
          <w:tcPr>
            <w:tcW w:w="3674" w:type="dxa"/>
            <w:shd w:val="clear" w:color="auto" w:fill="auto"/>
            <w:tcMar>
              <w:top w:w="100" w:type="dxa"/>
              <w:left w:w="100" w:type="dxa"/>
              <w:bottom w:w="100" w:type="dxa"/>
              <w:right w:w="100" w:type="dxa"/>
            </w:tcMar>
          </w:tcPr>
          <w:p w14:paraId="000001AA" w14:textId="77777777" w:rsidR="00E75EC0" w:rsidRPr="009D3FB9" w:rsidRDefault="00B64B68">
            <w:pPr>
              <w:widowControl w:val="0"/>
              <w:rPr>
                <w:b/>
              </w:rPr>
            </w:pPr>
            <w:r w:rsidRPr="009D3FB9">
              <w:rPr>
                <w:b/>
              </w:rPr>
              <w:t>Condiciones atmosféricas</w:t>
            </w:r>
          </w:p>
          <w:p w14:paraId="000001AB" w14:textId="77777777" w:rsidR="00E75EC0" w:rsidRPr="009D3FB9" w:rsidRDefault="00B64B68">
            <w:pPr>
              <w:widowControl w:val="0"/>
              <w:rPr>
                <w:b/>
              </w:rPr>
            </w:pPr>
            <w:r w:rsidRPr="009D3FB9">
              <w:t>Son aquellas condiciones físicas a las cuales se encuentran expuestos los elementos en su entorno. Varían las condiciones de la organización, dependiendo de la ubicación geográfica, el tipo de labor a desempeñar, meteorología, entre otras. Entre las condiciones atmosféricas encontramos: la temperatura y la humedad.</w:t>
            </w:r>
          </w:p>
        </w:tc>
        <w:tc>
          <w:tcPr>
            <w:tcW w:w="3044" w:type="dxa"/>
            <w:shd w:val="clear" w:color="auto" w:fill="auto"/>
            <w:tcMar>
              <w:top w:w="100" w:type="dxa"/>
              <w:left w:w="100" w:type="dxa"/>
              <w:bottom w:w="100" w:type="dxa"/>
              <w:right w:w="100" w:type="dxa"/>
            </w:tcMar>
          </w:tcPr>
          <w:p w14:paraId="000001AC" w14:textId="77777777" w:rsidR="00E75EC0" w:rsidRPr="009D3FB9" w:rsidRDefault="00B64B68">
            <w:pPr>
              <w:widowControl w:val="0"/>
            </w:pPr>
            <w:r w:rsidRPr="009D3FB9">
              <w:t>- Condiciones atmosféricas</w:t>
            </w:r>
          </w:p>
          <w:p w14:paraId="000001AD" w14:textId="77777777" w:rsidR="00E75EC0" w:rsidRPr="009D3FB9" w:rsidRDefault="00B64B68">
            <w:pPr>
              <w:widowControl w:val="0"/>
            </w:pPr>
            <w:r w:rsidRPr="009D3FB9">
              <w:t>- Varían de acuerdo a la ubicación geográfica.</w:t>
            </w:r>
          </w:p>
          <w:p w14:paraId="000001AE" w14:textId="77777777" w:rsidR="00E75EC0" w:rsidRPr="009D3FB9" w:rsidRDefault="00B64B68">
            <w:pPr>
              <w:widowControl w:val="0"/>
              <w:rPr>
                <w:b/>
              </w:rPr>
            </w:pPr>
            <w:r w:rsidRPr="009D3FB9">
              <w:t>- La temperatura y la humedad.</w:t>
            </w:r>
          </w:p>
          <w:p w14:paraId="000001AF" w14:textId="77777777" w:rsidR="00E75EC0" w:rsidRPr="009D3FB9" w:rsidRDefault="00E75EC0">
            <w:pPr>
              <w:widowControl w:val="0"/>
            </w:pPr>
          </w:p>
        </w:tc>
      </w:tr>
      <w:tr w:rsidR="009D3FB9" w:rsidRPr="009D3FB9" w14:paraId="6141DA58" w14:textId="77777777">
        <w:trPr>
          <w:trHeight w:val="3078"/>
        </w:trPr>
        <w:tc>
          <w:tcPr>
            <w:tcW w:w="1031" w:type="dxa"/>
            <w:shd w:val="clear" w:color="auto" w:fill="auto"/>
            <w:tcMar>
              <w:top w:w="100" w:type="dxa"/>
              <w:left w:w="100" w:type="dxa"/>
              <w:bottom w:w="100" w:type="dxa"/>
              <w:right w:w="100" w:type="dxa"/>
            </w:tcMar>
          </w:tcPr>
          <w:p w14:paraId="000001B0" w14:textId="77777777" w:rsidR="00E75EC0" w:rsidRPr="009D3FB9" w:rsidRDefault="00B64B68">
            <w:pPr>
              <w:widowControl w:val="0"/>
              <w:rPr>
                <w:b/>
              </w:rPr>
            </w:pPr>
            <w:r w:rsidRPr="009D3FB9">
              <w:rPr>
                <w:b/>
              </w:rPr>
              <w:t>5</w:t>
            </w:r>
          </w:p>
        </w:tc>
        <w:tc>
          <w:tcPr>
            <w:tcW w:w="4223" w:type="dxa"/>
            <w:shd w:val="clear" w:color="auto" w:fill="auto"/>
            <w:tcMar>
              <w:top w:w="100" w:type="dxa"/>
              <w:left w:w="100" w:type="dxa"/>
              <w:bottom w:w="100" w:type="dxa"/>
              <w:right w:w="100" w:type="dxa"/>
            </w:tcMar>
          </w:tcPr>
          <w:p w14:paraId="000001B1" w14:textId="77777777" w:rsidR="00E75EC0" w:rsidRPr="009D3FB9" w:rsidRDefault="00000000">
            <w:pPr>
              <w:widowControl w:val="0"/>
              <w:rPr>
                <w:sz w:val="14"/>
                <w:szCs w:val="14"/>
                <w:u w:val="single"/>
              </w:rPr>
            </w:pPr>
            <w:sdt>
              <w:sdtPr>
                <w:tag w:val="goog_rdk_32"/>
                <w:id w:val="-269170810"/>
              </w:sdtPr>
              <w:sdtContent>
                <w:commentRangeStart w:id="38"/>
              </w:sdtContent>
            </w:sdt>
            <w:r w:rsidR="00B64B68" w:rsidRPr="009D3FB9">
              <w:rPr>
                <w:noProof/>
                <w:sz w:val="14"/>
                <w:szCs w:val="14"/>
                <w:u w:val="single"/>
                <w:lang w:val="es-CO"/>
              </w:rPr>
              <w:drawing>
                <wp:inline distT="0" distB="0" distL="0" distR="0" wp14:anchorId="44C25A34" wp14:editId="6F0B4B0A">
                  <wp:extent cx="2484212" cy="1377464"/>
                  <wp:effectExtent l="0" t="0" r="0" b="0"/>
                  <wp:docPr id="3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2484212" cy="1377464"/>
                          </a:xfrm>
                          <a:prstGeom prst="rect">
                            <a:avLst/>
                          </a:prstGeom>
                          <a:ln/>
                        </pic:spPr>
                      </pic:pic>
                    </a:graphicData>
                  </a:graphic>
                </wp:inline>
              </w:drawing>
            </w:r>
            <w:commentRangeEnd w:id="38"/>
            <w:r w:rsidR="00B64B68" w:rsidRPr="009D3FB9">
              <w:commentReference w:id="38"/>
            </w:r>
          </w:p>
          <w:p w14:paraId="000001B2" w14:textId="77777777" w:rsidR="00E75EC0" w:rsidRPr="009D3FB9" w:rsidRDefault="00E75EC0">
            <w:pPr>
              <w:widowControl w:val="0"/>
            </w:pPr>
          </w:p>
        </w:tc>
        <w:tc>
          <w:tcPr>
            <w:tcW w:w="1439" w:type="dxa"/>
            <w:shd w:val="clear" w:color="auto" w:fill="auto"/>
            <w:tcMar>
              <w:top w:w="100" w:type="dxa"/>
              <w:left w:w="100" w:type="dxa"/>
              <w:bottom w:w="100" w:type="dxa"/>
              <w:right w:w="100" w:type="dxa"/>
            </w:tcMar>
          </w:tcPr>
          <w:p w14:paraId="000001B3" w14:textId="77777777" w:rsidR="00E75EC0" w:rsidRPr="009D3FB9" w:rsidRDefault="00B64B68">
            <w:pPr>
              <w:widowControl w:val="0"/>
            </w:pPr>
            <w:r w:rsidRPr="009D3FB9">
              <w:t>Música de fondo</w:t>
            </w:r>
          </w:p>
        </w:tc>
        <w:tc>
          <w:tcPr>
            <w:tcW w:w="3674" w:type="dxa"/>
            <w:shd w:val="clear" w:color="auto" w:fill="auto"/>
            <w:tcMar>
              <w:top w:w="100" w:type="dxa"/>
              <w:left w:w="100" w:type="dxa"/>
              <w:bottom w:w="100" w:type="dxa"/>
              <w:right w:w="100" w:type="dxa"/>
            </w:tcMar>
          </w:tcPr>
          <w:p w14:paraId="000001B4" w14:textId="77777777" w:rsidR="00E75EC0" w:rsidRPr="009D3FB9" w:rsidRDefault="00B64B68">
            <w:pPr>
              <w:widowControl w:val="0"/>
              <w:rPr>
                <w:b/>
              </w:rPr>
            </w:pPr>
            <w:r w:rsidRPr="009D3FB9">
              <w:rPr>
                <w:b/>
              </w:rPr>
              <w:t>Temperatura</w:t>
            </w:r>
          </w:p>
          <w:p w14:paraId="000001B5" w14:textId="77777777" w:rsidR="00E75EC0" w:rsidRPr="009D3FB9" w:rsidRDefault="00B64B68">
            <w:pPr>
              <w:widowControl w:val="0"/>
            </w:pPr>
            <w:r w:rsidRPr="009D3FB9">
              <w:t>Es una de las condiciones más importantes, dado que se encuentra de forma muy variable, depende de la ubicación geográfica y del espacio destinado para el desempeño de la actividad. No afecta demasiado a los equipos electrónicos, pero de ser necesario, requieren ventilación o refrigeración adicional.</w:t>
            </w:r>
          </w:p>
          <w:p w14:paraId="000001B6" w14:textId="77777777" w:rsidR="00E75EC0" w:rsidRPr="009D3FB9" w:rsidRDefault="00E75EC0">
            <w:pPr>
              <w:widowControl w:val="0"/>
              <w:shd w:val="clear" w:color="auto" w:fill="FFFFFF"/>
            </w:pPr>
          </w:p>
        </w:tc>
        <w:tc>
          <w:tcPr>
            <w:tcW w:w="3044" w:type="dxa"/>
            <w:shd w:val="clear" w:color="auto" w:fill="auto"/>
            <w:tcMar>
              <w:top w:w="100" w:type="dxa"/>
              <w:left w:w="100" w:type="dxa"/>
              <w:bottom w:w="100" w:type="dxa"/>
              <w:right w:w="100" w:type="dxa"/>
            </w:tcMar>
          </w:tcPr>
          <w:p w14:paraId="000001B7" w14:textId="77777777" w:rsidR="00E75EC0" w:rsidRPr="009D3FB9" w:rsidRDefault="00B64B68">
            <w:pPr>
              <w:widowControl w:val="0"/>
              <w:rPr>
                <w:b/>
              </w:rPr>
            </w:pPr>
            <w:r w:rsidRPr="009D3FB9">
              <w:rPr>
                <w:b/>
              </w:rPr>
              <w:t>Temperatura</w:t>
            </w:r>
          </w:p>
          <w:p w14:paraId="000001B8" w14:textId="77777777" w:rsidR="00E75EC0" w:rsidRPr="009D3FB9" w:rsidRDefault="00B64B68">
            <w:pPr>
              <w:widowControl w:val="0"/>
            </w:pPr>
            <w:r w:rsidRPr="009D3FB9">
              <w:t>No afecta demasiado a los equipos electrónicos.</w:t>
            </w:r>
          </w:p>
          <w:p w14:paraId="000001B9" w14:textId="77777777" w:rsidR="00E75EC0" w:rsidRPr="009D3FB9" w:rsidRDefault="00B64B68">
            <w:pPr>
              <w:widowControl w:val="0"/>
            </w:pPr>
            <w:r w:rsidRPr="009D3FB9">
              <w:t>En ocasiones requieren ventilación o refrigeración adicional.</w:t>
            </w:r>
          </w:p>
        </w:tc>
      </w:tr>
      <w:tr w:rsidR="009D3FB9" w:rsidRPr="009D3FB9" w14:paraId="1DD67E51" w14:textId="77777777">
        <w:trPr>
          <w:trHeight w:val="2235"/>
        </w:trPr>
        <w:tc>
          <w:tcPr>
            <w:tcW w:w="1031" w:type="dxa"/>
            <w:shd w:val="clear" w:color="auto" w:fill="auto"/>
            <w:tcMar>
              <w:top w:w="100" w:type="dxa"/>
              <w:left w:w="100" w:type="dxa"/>
              <w:bottom w:w="100" w:type="dxa"/>
              <w:right w:w="100" w:type="dxa"/>
            </w:tcMar>
          </w:tcPr>
          <w:p w14:paraId="000001BA" w14:textId="77777777" w:rsidR="00E75EC0" w:rsidRPr="009D3FB9" w:rsidRDefault="00B64B68">
            <w:pPr>
              <w:widowControl w:val="0"/>
              <w:rPr>
                <w:b/>
              </w:rPr>
            </w:pPr>
            <w:r w:rsidRPr="009D3FB9">
              <w:rPr>
                <w:b/>
              </w:rPr>
              <w:t>6</w:t>
            </w:r>
          </w:p>
        </w:tc>
        <w:tc>
          <w:tcPr>
            <w:tcW w:w="4223" w:type="dxa"/>
            <w:shd w:val="clear" w:color="auto" w:fill="auto"/>
            <w:tcMar>
              <w:top w:w="100" w:type="dxa"/>
              <w:left w:w="100" w:type="dxa"/>
              <w:bottom w:w="100" w:type="dxa"/>
              <w:right w:w="100" w:type="dxa"/>
            </w:tcMar>
          </w:tcPr>
          <w:p w14:paraId="000001BB" w14:textId="77777777" w:rsidR="00E75EC0" w:rsidRPr="009D3FB9" w:rsidRDefault="00000000">
            <w:pPr>
              <w:widowControl w:val="0"/>
              <w:rPr>
                <w:sz w:val="14"/>
                <w:szCs w:val="14"/>
                <w:u w:val="single"/>
              </w:rPr>
            </w:pPr>
            <w:sdt>
              <w:sdtPr>
                <w:tag w:val="goog_rdk_33"/>
                <w:id w:val="1824842542"/>
              </w:sdtPr>
              <w:sdtContent>
                <w:commentRangeStart w:id="39"/>
              </w:sdtContent>
            </w:sdt>
            <w:r w:rsidR="00B64B68" w:rsidRPr="009D3FB9">
              <w:rPr>
                <w:noProof/>
                <w:sz w:val="14"/>
                <w:szCs w:val="14"/>
                <w:u w:val="single"/>
                <w:lang w:val="es-CO"/>
              </w:rPr>
              <w:drawing>
                <wp:inline distT="114300" distB="114300" distL="114300" distR="114300" wp14:anchorId="1F4AA9C8" wp14:editId="0E602DE8">
                  <wp:extent cx="2552700" cy="1435100"/>
                  <wp:effectExtent l="0" t="0" r="0" b="0"/>
                  <wp:docPr id="3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2552700" cy="1435100"/>
                          </a:xfrm>
                          <a:prstGeom prst="rect">
                            <a:avLst/>
                          </a:prstGeom>
                          <a:ln/>
                        </pic:spPr>
                      </pic:pic>
                    </a:graphicData>
                  </a:graphic>
                </wp:inline>
              </w:drawing>
            </w:r>
            <w:commentRangeEnd w:id="39"/>
            <w:r w:rsidR="00B64B68" w:rsidRPr="009D3FB9">
              <w:commentReference w:id="39"/>
            </w:r>
          </w:p>
        </w:tc>
        <w:tc>
          <w:tcPr>
            <w:tcW w:w="1439" w:type="dxa"/>
            <w:shd w:val="clear" w:color="auto" w:fill="auto"/>
            <w:tcMar>
              <w:top w:w="100" w:type="dxa"/>
              <w:left w:w="100" w:type="dxa"/>
              <w:bottom w:w="100" w:type="dxa"/>
              <w:right w:w="100" w:type="dxa"/>
            </w:tcMar>
          </w:tcPr>
          <w:p w14:paraId="000001BC" w14:textId="77777777" w:rsidR="00E75EC0" w:rsidRPr="009D3FB9" w:rsidRDefault="00B64B68">
            <w:pPr>
              <w:widowControl w:val="0"/>
            </w:pPr>
            <w:r w:rsidRPr="009D3FB9">
              <w:t>Música de fondo</w:t>
            </w:r>
          </w:p>
        </w:tc>
        <w:tc>
          <w:tcPr>
            <w:tcW w:w="3674" w:type="dxa"/>
            <w:shd w:val="clear" w:color="auto" w:fill="auto"/>
            <w:tcMar>
              <w:top w:w="100" w:type="dxa"/>
              <w:left w:w="100" w:type="dxa"/>
              <w:bottom w:w="100" w:type="dxa"/>
              <w:right w:w="100" w:type="dxa"/>
            </w:tcMar>
          </w:tcPr>
          <w:p w14:paraId="000001BD" w14:textId="77777777" w:rsidR="00E75EC0" w:rsidRPr="009D3FB9" w:rsidRDefault="00B64B68">
            <w:pPr>
              <w:widowControl w:val="0"/>
              <w:shd w:val="clear" w:color="auto" w:fill="FFFFFF"/>
              <w:rPr>
                <w:rFonts w:ascii="Roboto" w:eastAsia="Roboto" w:hAnsi="Roboto" w:cs="Roboto"/>
              </w:rPr>
            </w:pPr>
            <w:r w:rsidRPr="009D3FB9">
              <w:rPr>
                <w:rFonts w:ascii="Roboto" w:eastAsia="Roboto" w:hAnsi="Roboto" w:cs="Roboto"/>
              </w:rPr>
              <w:t xml:space="preserve">Para prevenir fallas en el sistema de los aparatos electrónicos, se recomienda operar los equipos a una temperatura menor a los 35˚C hasta el rango de los 38˚C, con una temperatura de entrada recomendada de 27˚C hasta los 29˚C. </w:t>
            </w:r>
          </w:p>
          <w:p w14:paraId="000001BE" w14:textId="6FB4B7B8" w:rsidR="00E75EC0" w:rsidRPr="009D3FB9" w:rsidRDefault="00B64B68">
            <w:pPr>
              <w:widowControl w:val="0"/>
              <w:shd w:val="clear" w:color="auto" w:fill="FFFFFF"/>
              <w:rPr>
                <w:rFonts w:ascii="Roboto" w:eastAsia="Roboto" w:hAnsi="Roboto" w:cs="Roboto"/>
              </w:rPr>
            </w:pPr>
            <w:r w:rsidRPr="009D3FB9">
              <w:rPr>
                <w:rFonts w:ascii="Roboto" w:eastAsia="Roboto" w:hAnsi="Roboto" w:cs="Roboto"/>
              </w:rPr>
              <w:t xml:space="preserve">El equipo </w:t>
            </w:r>
            <w:r w:rsidR="00B6449F" w:rsidRPr="009D3FB9">
              <w:rPr>
                <w:rFonts w:ascii="Roboto" w:eastAsia="Roboto" w:hAnsi="Roboto" w:cs="Roboto"/>
              </w:rPr>
              <w:t>electrónico se</w:t>
            </w:r>
            <w:r w:rsidRPr="009D3FB9">
              <w:rPr>
                <w:rFonts w:ascii="Roboto" w:eastAsia="Roboto" w:hAnsi="Roboto" w:cs="Roboto"/>
              </w:rPr>
              <w:t xml:space="preserve"> sobrecalienta al sobrepasar estos límites y la protección térmica interna se activa. Por lo tanto, lo más adecuado es mantener una temperatura estable de operación para evitar daños por calentamiento, sabiendo que pueden deteriorar los aparatos y disminuir notablemente la vida útil de este. </w:t>
            </w:r>
          </w:p>
        </w:tc>
        <w:tc>
          <w:tcPr>
            <w:tcW w:w="3044" w:type="dxa"/>
            <w:shd w:val="clear" w:color="auto" w:fill="auto"/>
            <w:tcMar>
              <w:top w:w="100" w:type="dxa"/>
              <w:left w:w="100" w:type="dxa"/>
              <w:bottom w:w="100" w:type="dxa"/>
              <w:right w:w="100" w:type="dxa"/>
            </w:tcMar>
          </w:tcPr>
          <w:p w14:paraId="000001BF" w14:textId="77777777" w:rsidR="00E75EC0" w:rsidRPr="009D3FB9" w:rsidRDefault="00B64B68">
            <w:pPr>
              <w:widowControl w:val="0"/>
              <w:shd w:val="clear" w:color="auto" w:fill="FFFFFF"/>
              <w:rPr>
                <w:rFonts w:ascii="Roboto" w:eastAsia="Roboto" w:hAnsi="Roboto" w:cs="Roboto"/>
              </w:rPr>
            </w:pPr>
            <w:r w:rsidRPr="009D3FB9">
              <w:rPr>
                <w:rFonts w:ascii="Roboto" w:eastAsia="Roboto" w:hAnsi="Roboto" w:cs="Roboto"/>
              </w:rPr>
              <w:t xml:space="preserve"> Temperatura menor a los 35˚C hasta el rango de los 38˚C</w:t>
            </w:r>
          </w:p>
          <w:p w14:paraId="000001C0" w14:textId="77777777" w:rsidR="00E75EC0" w:rsidRPr="009D3FB9" w:rsidRDefault="00B64B68">
            <w:pPr>
              <w:widowControl w:val="0"/>
              <w:shd w:val="clear" w:color="auto" w:fill="FFFFFF"/>
              <w:rPr>
                <w:rFonts w:ascii="Roboto" w:eastAsia="Roboto" w:hAnsi="Roboto" w:cs="Roboto"/>
              </w:rPr>
            </w:pPr>
            <w:r w:rsidRPr="009D3FB9">
              <w:rPr>
                <w:rFonts w:ascii="Roboto" w:eastAsia="Roboto" w:hAnsi="Roboto" w:cs="Roboto"/>
              </w:rPr>
              <w:t>Temperatura de entrada recomendada de 27˚C hasta los 29˚C.</w:t>
            </w:r>
          </w:p>
          <w:p w14:paraId="000001C1" w14:textId="77777777" w:rsidR="00E75EC0" w:rsidRPr="009D3FB9" w:rsidRDefault="00B64B68">
            <w:pPr>
              <w:widowControl w:val="0"/>
              <w:shd w:val="clear" w:color="auto" w:fill="FFFFFF"/>
              <w:rPr>
                <w:rFonts w:ascii="Roboto" w:eastAsia="Roboto" w:hAnsi="Roboto" w:cs="Roboto"/>
              </w:rPr>
            </w:pPr>
            <w:r w:rsidRPr="009D3FB9">
              <w:rPr>
                <w:rFonts w:ascii="Roboto" w:eastAsia="Roboto" w:hAnsi="Roboto" w:cs="Roboto"/>
              </w:rPr>
              <w:t xml:space="preserve"> Operación de grandes equipos</w:t>
            </w:r>
          </w:p>
          <w:p w14:paraId="000001C2" w14:textId="77777777" w:rsidR="00E75EC0" w:rsidRPr="009D3FB9" w:rsidRDefault="00E75EC0">
            <w:pPr>
              <w:widowControl w:val="0"/>
              <w:shd w:val="clear" w:color="auto" w:fill="FFFFFF"/>
              <w:rPr>
                <w:rFonts w:ascii="Roboto" w:eastAsia="Roboto" w:hAnsi="Roboto" w:cs="Roboto"/>
              </w:rPr>
            </w:pPr>
          </w:p>
        </w:tc>
      </w:tr>
      <w:tr w:rsidR="009D3FB9" w:rsidRPr="009D3FB9" w14:paraId="1F7573E9" w14:textId="77777777">
        <w:trPr>
          <w:trHeight w:val="2235"/>
        </w:trPr>
        <w:tc>
          <w:tcPr>
            <w:tcW w:w="1031" w:type="dxa"/>
            <w:shd w:val="clear" w:color="auto" w:fill="auto"/>
            <w:tcMar>
              <w:top w:w="100" w:type="dxa"/>
              <w:left w:w="100" w:type="dxa"/>
              <w:bottom w:w="100" w:type="dxa"/>
              <w:right w:w="100" w:type="dxa"/>
            </w:tcMar>
          </w:tcPr>
          <w:p w14:paraId="000001C3" w14:textId="77777777" w:rsidR="00E75EC0" w:rsidRPr="009D3FB9" w:rsidRDefault="00B64B68">
            <w:pPr>
              <w:widowControl w:val="0"/>
              <w:rPr>
                <w:b/>
              </w:rPr>
            </w:pPr>
            <w:r w:rsidRPr="009D3FB9">
              <w:rPr>
                <w:b/>
              </w:rPr>
              <w:t>7</w:t>
            </w:r>
          </w:p>
        </w:tc>
        <w:tc>
          <w:tcPr>
            <w:tcW w:w="4223" w:type="dxa"/>
            <w:shd w:val="clear" w:color="auto" w:fill="auto"/>
            <w:tcMar>
              <w:top w:w="100" w:type="dxa"/>
              <w:left w:w="100" w:type="dxa"/>
              <w:bottom w:w="100" w:type="dxa"/>
              <w:right w:w="100" w:type="dxa"/>
            </w:tcMar>
          </w:tcPr>
          <w:p w14:paraId="000001C4" w14:textId="77777777" w:rsidR="00E75EC0" w:rsidRPr="009D3FB9" w:rsidRDefault="00000000">
            <w:pPr>
              <w:widowControl w:val="0"/>
              <w:rPr>
                <w:sz w:val="14"/>
                <w:szCs w:val="14"/>
                <w:u w:val="single"/>
              </w:rPr>
            </w:pPr>
            <w:sdt>
              <w:sdtPr>
                <w:tag w:val="goog_rdk_34"/>
                <w:id w:val="-1854874935"/>
              </w:sdtPr>
              <w:sdtContent>
                <w:commentRangeStart w:id="40"/>
              </w:sdtContent>
            </w:sdt>
            <w:r w:rsidR="00B64B68" w:rsidRPr="009D3FB9">
              <w:rPr>
                <w:noProof/>
                <w:sz w:val="14"/>
                <w:szCs w:val="14"/>
                <w:u w:val="single"/>
                <w:lang w:val="es-CO"/>
              </w:rPr>
              <w:drawing>
                <wp:inline distT="114300" distB="114300" distL="114300" distR="114300" wp14:anchorId="1ACDE55D" wp14:editId="67E4F095">
                  <wp:extent cx="2552700" cy="1422400"/>
                  <wp:effectExtent l="0" t="0" r="0" b="0"/>
                  <wp:docPr id="3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2552700" cy="1422400"/>
                          </a:xfrm>
                          <a:prstGeom prst="rect">
                            <a:avLst/>
                          </a:prstGeom>
                          <a:ln/>
                        </pic:spPr>
                      </pic:pic>
                    </a:graphicData>
                  </a:graphic>
                </wp:inline>
              </w:drawing>
            </w:r>
            <w:commentRangeEnd w:id="40"/>
            <w:r w:rsidR="00B64B68" w:rsidRPr="009D3FB9">
              <w:commentReference w:id="40"/>
            </w:r>
          </w:p>
        </w:tc>
        <w:tc>
          <w:tcPr>
            <w:tcW w:w="1439" w:type="dxa"/>
            <w:shd w:val="clear" w:color="auto" w:fill="auto"/>
            <w:tcMar>
              <w:top w:w="100" w:type="dxa"/>
              <w:left w:w="100" w:type="dxa"/>
              <w:bottom w:w="100" w:type="dxa"/>
              <w:right w:w="100" w:type="dxa"/>
            </w:tcMar>
          </w:tcPr>
          <w:p w14:paraId="000001C5" w14:textId="77777777" w:rsidR="00E75EC0" w:rsidRPr="009D3FB9" w:rsidRDefault="00E75EC0">
            <w:pPr>
              <w:widowControl w:val="0"/>
            </w:pPr>
          </w:p>
        </w:tc>
        <w:tc>
          <w:tcPr>
            <w:tcW w:w="3674" w:type="dxa"/>
            <w:shd w:val="clear" w:color="auto" w:fill="auto"/>
            <w:tcMar>
              <w:top w:w="100" w:type="dxa"/>
              <w:left w:w="100" w:type="dxa"/>
              <w:bottom w:w="100" w:type="dxa"/>
              <w:right w:w="100" w:type="dxa"/>
            </w:tcMar>
          </w:tcPr>
          <w:p w14:paraId="000001C6" w14:textId="77777777" w:rsidR="00E75EC0" w:rsidRPr="009D3FB9" w:rsidRDefault="00B64B68">
            <w:pPr>
              <w:widowControl w:val="0"/>
              <w:shd w:val="clear" w:color="auto" w:fill="FFFFFF"/>
              <w:rPr>
                <w:rFonts w:ascii="Roboto" w:eastAsia="Roboto" w:hAnsi="Roboto" w:cs="Roboto"/>
              </w:rPr>
            </w:pPr>
            <w:r w:rsidRPr="009D3FB9">
              <w:rPr>
                <w:rFonts w:ascii="Roboto" w:eastAsia="Roboto" w:hAnsi="Roboto" w:cs="Roboto"/>
              </w:rPr>
              <w:t>Para la correcta operación de grandes equipos electrónicos, se recomienda mantener un ambiente controlado, donde la temperatura permanezca constante, esta situación es muy usual en cuartos de comunicación, racks de computadores, etc.</w:t>
            </w:r>
          </w:p>
        </w:tc>
        <w:tc>
          <w:tcPr>
            <w:tcW w:w="3044" w:type="dxa"/>
            <w:shd w:val="clear" w:color="auto" w:fill="auto"/>
            <w:tcMar>
              <w:top w:w="100" w:type="dxa"/>
              <w:left w:w="100" w:type="dxa"/>
              <w:bottom w:w="100" w:type="dxa"/>
              <w:right w:w="100" w:type="dxa"/>
            </w:tcMar>
          </w:tcPr>
          <w:p w14:paraId="000001C7" w14:textId="77777777" w:rsidR="00E75EC0" w:rsidRPr="009D3FB9" w:rsidRDefault="00B64B68">
            <w:pPr>
              <w:widowControl w:val="0"/>
              <w:shd w:val="clear" w:color="auto" w:fill="FFFFFF"/>
              <w:rPr>
                <w:rFonts w:ascii="Roboto" w:eastAsia="Roboto" w:hAnsi="Roboto" w:cs="Roboto"/>
              </w:rPr>
            </w:pPr>
            <w:r w:rsidRPr="009D3FB9">
              <w:rPr>
                <w:rFonts w:ascii="Roboto" w:eastAsia="Roboto" w:hAnsi="Roboto" w:cs="Roboto"/>
              </w:rPr>
              <w:t>Mantener un ambiente controlado</w:t>
            </w:r>
          </w:p>
          <w:p w14:paraId="000001C8" w14:textId="77777777" w:rsidR="00E75EC0" w:rsidRPr="009D3FB9" w:rsidRDefault="00B64B68">
            <w:pPr>
              <w:widowControl w:val="0"/>
              <w:shd w:val="clear" w:color="auto" w:fill="FFFFFF"/>
              <w:rPr>
                <w:rFonts w:ascii="Roboto" w:eastAsia="Roboto" w:hAnsi="Roboto" w:cs="Roboto"/>
              </w:rPr>
            </w:pPr>
            <w:r w:rsidRPr="009D3FB9">
              <w:rPr>
                <w:rFonts w:ascii="Roboto" w:eastAsia="Roboto" w:hAnsi="Roboto" w:cs="Roboto"/>
              </w:rPr>
              <w:t>Temperatura permanezca constante.</w:t>
            </w:r>
          </w:p>
        </w:tc>
      </w:tr>
      <w:tr w:rsidR="009D3FB9" w:rsidRPr="009D3FB9" w14:paraId="70F3884D" w14:textId="77777777">
        <w:tc>
          <w:tcPr>
            <w:tcW w:w="1031" w:type="dxa"/>
            <w:shd w:val="clear" w:color="auto" w:fill="auto"/>
            <w:tcMar>
              <w:top w:w="100" w:type="dxa"/>
              <w:left w:w="100" w:type="dxa"/>
              <w:bottom w:w="100" w:type="dxa"/>
              <w:right w:w="100" w:type="dxa"/>
            </w:tcMar>
          </w:tcPr>
          <w:p w14:paraId="000001C9" w14:textId="77777777" w:rsidR="00E75EC0" w:rsidRPr="009D3FB9" w:rsidRDefault="00B64B68">
            <w:pPr>
              <w:widowControl w:val="0"/>
              <w:rPr>
                <w:b/>
              </w:rPr>
            </w:pPr>
            <w:r w:rsidRPr="009D3FB9">
              <w:rPr>
                <w:b/>
              </w:rPr>
              <w:t>8</w:t>
            </w:r>
          </w:p>
        </w:tc>
        <w:tc>
          <w:tcPr>
            <w:tcW w:w="4223" w:type="dxa"/>
            <w:shd w:val="clear" w:color="auto" w:fill="auto"/>
            <w:tcMar>
              <w:top w:w="100" w:type="dxa"/>
              <w:left w:w="100" w:type="dxa"/>
              <w:bottom w:w="100" w:type="dxa"/>
              <w:right w:w="100" w:type="dxa"/>
            </w:tcMar>
          </w:tcPr>
          <w:p w14:paraId="000001CA" w14:textId="77777777" w:rsidR="00E75EC0" w:rsidRPr="009D3FB9" w:rsidRDefault="00000000">
            <w:pPr>
              <w:widowControl w:val="0"/>
            </w:pPr>
            <w:sdt>
              <w:sdtPr>
                <w:tag w:val="goog_rdk_35"/>
                <w:id w:val="-271020492"/>
              </w:sdtPr>
              <w:sdtContent>
                <w:commentRangeStart w:id="41"/>
              </w:sdtContent>
            </w:sdt>
            <w:r w:rsidR="00B64B68" w:rsidRPr="009D3FB9">
              <w:rPr>
                <w:noProof/>
                <w:lang w:val="es-CO"/>
              </w:rPr>
              <w:drawing>
                <wp:inline distT="0" distB="0" distL="0" distR="0" wp14:anchorId="54EE6F20" wp14:editId="5A2A0726">
                  <wp:extent cx="2503720" cy="1413721"/>
                  <wp:effectExtent l="0" t="0" r="0" b="0"/>
                  <wp:docPr id="3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2503720" cy="1413721"/>
                          </a:xfrm>
                          <a:prstGeom prst="rect">
                            <a:avLst/>
                          </a:prstGeom>
                          <a:ln/>
                        </pic:spPr>
                      </pic:pic>
                    </a:graphicData>
                  </a:graphic>
                </wp:inline>
              </w:drawing>
            </w:r>
            <w:commentRangeEnd w:id="41"/>
            <w:r w:rsidR="00B64B68" w:rsidRPr="009D3FB9">
              <w:commentReference w:id="41"/>
            </w:r>
          </w:p>
          <w:p w14:paraId="000001CB" w14:textId="77777777" w:rsidR="00E75EC0" w:rsidRPr="009D3FB9" w:rsidRDefault="00E75EC0">
            <w:pPr>
              <w:widowControl w:val="0"/>
            </w:pPr>
          </w:p>
        </w:tc>
        <w:tc>
          <w:tcPr>
            <w:tcW w:w="1439" w:type="dxa"/>
            <w:shd w:val="clear" w:color="auto" w:fill="auto"/>
            <w:tcMar>
              <w:top w:w="100" w:type="dxa"/>
              <w:left w:w="100" w:type="dxa"/>
              <w:bottom w:w="100" w:type="dxa"/>
              <w:right w:w="100" w:type="dxa"/>
            </w:tcMar>
          </w:tcPr>
          <w:p w14:paraId="000001CC" w14:textId="77777777" w:rsidR="00E75EC0" w:rsidRPr="009D3FB9" w:rsidRDefault="00B64B68">
            <w:pPr>
              <w:widowControl w:val="0"/>
            </w:pPr>
            <w:r w:rsidRPr="009D3FB9">
              <w:t>Música de fondo</w:t>
            </w:r>
          </w:p>
        </w:tc>
        <w:tc>
          <w:tcPr>
            <w:tcW w:w="3674" w:type="dxa"/>
            <w:shd w:val="clear" w:color="auto" w:fill="auto"/>
            <w:tcMar>
              <w:top w:w="100" w:type="dxa"/>
              <w:left w:w="100" w:type="dxa"/>
              <w:bottom w:w="100" w:type="dxa"/>
              <w:right w:w="100" w:type="dxa"/>
            </w:tcMar>
          </w:tcPr>
          <w:p w14:paraId="000001CD" w14:textId="77777777" w:rsidR="00E75EC0" w:rsidRPr="009D3FB9" w:rsidRDefault="00B64B68">
            <w:pPr>
              <w:widowControl w:val="0"/>
              <w:rPr>
                <w:b/>
              </w:rPr>
            </w:pPr>
            <w:r w:rsidRPr="009D3FB9">
              <w:rPr>
                <w:b/>
              </w:rPr>
              <w:t>Humedad</w:t>
            </w:r>
          </w:p>
          <w:p w14:paraId="000001CE" w14:textId="77777777" w:rsidR="00E75EC0" w:rsidRPr="009D3FB9" w:rsidRDefault="00B64B68">
            <w:pPr>
              <w:widowControl w:val="0"/>
            </w:pPr>
            <w:r w:rsidRPr="009D3FB9">
              <w:t>Esta condición puede afectar los componentes electrónicos.</w:t>
            </w:r>
          </w:p>
          <w:p w14:paraId="000001CF" w14:textId="77777777" w:rsidR="00E75EC0" w:rsidRPr="009D3FB9" w:rsidRDefault="00B64B68">
            <w:pPr>
              <w:widowControl w:val="0"/>
              <w:shd w:val="clear" w:color="auto" w:fill="FFFFFF"/>
              <w:spacing w:line="276" w:lineRule="auto"/>
              <w:jc w:val="both"/>
            </w:pPr>
            <w:r w:rsidRPr="009D3FB9">
              <w:t>Es uno de los factores que más afecta a los aparatos y suele adherirse a las superficies de todo tipo; en el caso de las superficies metálicas se oxidan provocando corrosión en el metal, generando una falla en los elementos. Se filtra por los ductos de ventilación</w:t>
            </w:r>
            <w:r w:rsidRPr="009D3FB9">
              <w:rPr>
                <w:sz w:val="23"/>
                <w:szCs w:val="23"/>
              </w:rPr>
              <w:t xml:space="preserve"> y se aloja fácilmente en los tableros electrónicos, cables, terminales, todos estos con una característica común, son metálicos y presentan oxidación.</w:t>
            </w:r>
          </w:p>
        </w:tc>
        <w:tc>
          <w:tcPr>
            <w:tcW w:w="3044" w:type="dxa"/>
            <w:shd w:val="clear" w:color="auto" w:fill="auto"/>
            <w:tcMar>
              <w:top w:w="100" w:type="dxa"/>
              <w:left w:w="100" w:type="dxa"/>
              <w:bottom w:w="100" w:type="dxa"/>
              <w:right w:w="100" w:type="dxa"/>
            </w:tcMar>
          </w:tcPr>
          <w:p w14:paraId="000001D0" w14:textId="77777777" w:rsidR="00E75EC0" w:rsidRPr="009D3FB9" w:rsidRDefault="00B64B68">
            <w:pPr>
              <w:widowControl w:val="0"/>
              <w:rPr>
                <w:b/>
              </w:rPr>
            </w:pPr>
            <w:r w:rsidRPr="009D3FB9">
              <w:rPr>
                <w:b/>
              </w:rPr>
              <w:t>Humedad</w:t>
            </w:r>
          </w:p>
          <w:p w14:paraId="000001D1" w14:textId="77777777" w:rsidR="00E75EC0" w:rsidRPr="009D3FB9" w:rsidRDefault="00B64B68">
            <w:pPr>
              <w:widowControl w:val="0"/>
              <w:shd w:val="clear" w:color="auto" w:fill="FFFFFF"/>
              <w:spacing w:line="276" w:lineRule="auto"/>
              <w:jc w:val="both"/>
            </w:pPr>
            <w:r w:rsidRPr="009D3FB9">
              <w:rPr>
                <w:sz w:val="23"/>
                <w:szCs w:val="23"/>
              </w:rPr>
              <w:t>Uno de los factores que más afecta a los aparatos.</w:t>
            </w:r>
          </w:p>
        </w:tc>
      </w:tr>
      <w:tr w:rsidR="009D3FB9" w:rsidRPr="009D3FB9" w14:paraId="49C0DDCB" w14:textId="77777777">
        <w:tc>
          <w:tcPr>
            <w:tcW w:w="1031" w:type="dxa"/>
            <w:shd w:val="clear" w:color="auto" w:fill="auto"/>
            <w:tcMar>
              <w:top w:w="100" w:type="dxa"/>
              <w:left w:w="100" w:type="dxa"/>
              <w:bottom w:w="100" w:type="dxa"/>
              <w:right w:w="100" w:type="dxa"/>
            </w:tcMar>
          </w:tcPr>
          <w:p w14:paraId="000001D2" w14:textId="77777777" w:rsidR="00E75EC0" w:rsidRPr="009D3FB9" w:rsidRDefault="00B64B68">
            <w:pPr>
              <w:widowControl w:val="0"/>
              <w:rPr>
                <w:b/>
              </w:rPr>
            </w:pPr>
            <w:r w:rsidRPr="009D3FB9">
              <w:rPr>
                <w:b/>
              </w:rPr>
              <w:t>9</w:t>
            </w:r>
          </w:p>
        </w:tc>
        <w:tc>
          <w:tcPr>
            <w:tcW w:w="4223" w:type="dxa"/>
            <w:shd w:val="clear" w:color="auto" w:fill="auto"/>
            <w:tcMar>
              <w:top w:w="100" w:type="dxa"/>
              <w:left w:w="100" w:type="dxa"/>
              <w:bottom w:w="100" w:type="dxa"/>
              <w:right w:w="100" w:type="dxa"/>
            </w:tcMar>
          </w:tcPr>
          <w:p w14:paraId="000001D3" w14:textId="77777777" w:rsidR="00E75EC0" w:rsidRPr="009D3FB9" w:rsidRDefault="00E75EC0">
            <w:pPr>
              <w:widowControl w:val="0"/>
            </w:pPr>
          </w:p>
        </w:tc>
        <w:tc>
          <w:tcPr>
            <w:tcW w:w="1439" w:type="dxa"/>
            <w:shd w:val="clear" w:color="auto" w:fill="auto"/>
            <w:tcMar>
              <w:top w:w="100" w:type="dxa"/>
              <w:left w:w="100" w:type="dxa"/>
              <w:bottom w:w="100" w:type="dxa"/>
              <w:right w:w="100" w:type="dxa"/>
            </w:tcMar>
          </w:tcPr>
          <w:p w14:paraId="000001D4" w14:textId="77777777" w:rsidR="00E75EC0" w:rsidRPr="009D3FB9" w:rsidRDefault="00B64B68">
            <w:pPr>
              <w:widowControl w:val="0"/>
            </w:pPr>
            <w:r w:rsidRPr="009D3FB9">
              <w:t>Música de fondo</w:t>
            </w:r>
          </w:p>
        </w:tc>
        <w:tc>
          <w:tcPr>
            <w:tcW w:w="3674" w:type="dxa"/>
            <w:shd w:val="clear" w:color="auto" w:fill="auto"/>
            <w:tcMar>
              <w:top w:w="100" w:type="dxa"/>
              <w:left w:w="100" w:type="dxa"/>
              <w:bottom w:w="100" w:type="dxa"/>
              <w:right w:w="100" w:type="dxa"/>
            </w:tcMar>
          </w:tcPr>
          <w:p w14:paraId="000001D5" w14:textId="415C7488" w:rsidR="00E75EC0" w:rsidRPr="009D3FB9" w:rsidRDefault="00B64B68">
            <w:pPr>
              <w:widowControl w:val="0"/>
              <w:shd w:val="clear" w:color="auto" w:fill="FFFFFF"/>
              <w:spacing w:line="276" w:lineRule="auto"/>
              <w:jc w:val="both"/>
              <w:rPr>
                <w:sz w:val="23"/>
                <w:szCs w:val="23"/>
              </w:rPr>
            </w:pPr>
            <w:r w:rsidRPr="009D3FB9">
              <w:rPr>
                <w:sz w:val="23"/>
                <w:szCs w:val="23"/>
              </w:rPr>
              <w:t xml:space="preserve">Una forma sencilla de prevenir la humedad en el interior de los componentes, es aplicar una capa delgada de lubricante multiusos en las zonas donde se tienen las ventilaciones, se recomienda </w:t>
            </w:r>
            <w:r w:rsidR="008A354D" w:rsidRPr="009D3FB9">
              <w:rPr>
                <w:sz w:val="23"/>
                <w:szCs w:val="23"/>
              </w:rPr>
              <w:t>no excederse</w:t>
            </w:r>
            <w:r w:rsidRPr="009D3FB9">
              <w:rPr>
                <w:sz w:val="23"/>
                <w:szCs w:val="23"/>
              </w:rPr>
              <w:t xml:space="preserve"> con la cantidad de lubricante, porque puede ocasionar fallas, si es posible se debe dejar secar antes de encender nuevamente el aparato.</w:t>
            </w:r>
          </w:p>
          <w:p w14:paraId="000001D6" w14:textId="77777777" w:rsidR="00E75EC0" w:rsidRPr="009D3FB9" w:rsidRDefault="00B64B68">
            <w:pPr>
              <w:widowControl w:val="0"/>
              <w:shd w:val="clear" w:color="auto" w:fill="FFFFFF"/>
              <w:spacing w:line="276" w:lineRule="auto"/>
              <w:jc w:val="both"/>
              <w:rPr>
                <w:b/>
              </w:rPr>
            </w:pPr>
            <w:r w:rsidRPr="009D3FB9">
              <w:rPr>
                <w:sz w:val="23"/>
                <w:szCs w:val="23"/>
              </w:rPr>
              <w:t>Para la parte exterior, se recomienda utilizar soluciones de cera o similares, que ayuden a repeler las partículas de polvo, se pueden resbalar fácilmente y permitir una mejor limpieza.</w:t>
            </w:r>
          </w:p>
        </w:tc>
        <w:tc>
          <w:tcPr>
            <w:tcW w:w="3044" w:type="dxa"/>
            <w:shd w:val="clear" w:color="auto" w:fill="auto"/>
            <w:tcMar>
              <w:top w:w="100" w:type="dxa"/>
              <w:left w:w="100" w:type="dxa"/>
              <w:bottom w:w="100" w:type="dxa"/>
              <w:right w:w="100" w:type="dxa"/>
            </w:tcMar>
          </w:tcPr>
          <w:p w14:paraId="000001D7" w14:textId="77777777" w:rsidR="00E75EC0" w:rsidRPr="009D3FB9" w:rsidRDefault="00E75EC0">
            <w:pPr>
              <w:widowControl w:val="0"/>
              <w:rPr>
                <w:b/>
              </w:rPr>
            </w:pPr>
          </w:p>
        </w:tc>
      </w:tr>
      <w:tr w:rsidR="009D3FB9" w:rsidRPr="009D3FB9" w14:paraId="07099D46" w14:textId="77777777">
        <w:trPr>
          <w:trHeight w:val="420"/>
        </w:trPr>
        <w:tc>
          <w:tcPr>
            <w:tcW w:w="1031" w:type="dxa"/>
            <w:shd w:val="clear" w:color="auto" w:fill="auto"/>
            <w:tcMar>
              <w:top w:w="100" w:type="dxa"/>
              <w:left w:w="100" w:type="dxa"/>
              <w:bottom w:w="100" w:type="dxa"/>
              <w:right w:w="100" w:type="dxa"/>
            </w:tcMar>
          </w:tcPr>
          <w:p w14:paraId="000001D8" w14:textId="77777777" w:rsidR="00E75EC0" w:rsidRPr="009D3FB9" w:rsidRDefault="00B64B68">
            <w:pPr>
              <w:widowControl w:val="0"/>
              <w:rPr>
                <w:b/>
              </w:rPr>
            </w:pPr>
            <w:r w:rsidRPr="009D3FB9">
              <w:rPr>
                <w:b/>
              </w:rPr>
              <w:t>Nombre del archivo</w:t>
            </w:r>
          </w:p>
        </w:tc>
        <w:tc>
          <w:tcPr>
            <w:tcW w:w="9336" w:type="dxa"/>
            <w:gridSpan w:val="3"/>
            <w:shd w:val="clear" w:color="auto" w:fill="auto"/>
            <w:tcMar>
              <w:top w:w="100" w:type="dxa"/>
              <w:left w:w="100" w:type="dxa"/>
              <w:bottom w:w="100" w:type="dxa"/>
              <w:right w:w="100" w:type="dxa"/>
            </w:tcMar>
          </w:tcPr>
          <w:p w14:paraId="000001D9" w14:textId="77777777" w:rsidR="00E75EC0" w:rsidRPr="009D3FB9" w:rsidRDefault="00B64B68">
            <w:pPr>
              <w:widowControl w:val="0"/>
              <w:rPr>
                <w:b/>
              </w:rPr>
            </w:pPr>
            <w:r w:rsidRPr="009D3FB9">
              <w:t>839317_v2</w:t>
            </w:r>
          </w:p>
        </w:tc>
        <w:tc>
          <w:tcPr>
            <w:tcW w:w="3044" w:type="dxa"/>
            <w:shd w:val="clear" w:color="auto" w:fill="auto"/>
            <w:tcMar>
              <w:top w:w="100" w:type="dxa"/>
              <w:left w:w="100" w:type="dxa"/>
              <w:bottom w:w="100" w:type="dxa"/>
              <w:right w:w="100" w:type="dxa"/>
            </w:tcMar>
          </w:tcPr>
          <w:p w14:paraId="000001DC" w14:textId="77777777" w:rsidR="00E75EC0" w:rsidRPr="009D3FB9" w:rsidRDefault="00E75EC0">
            <w:pPr>
              <w:widowControl w:val="0"/>
            </w:pPr>
          </w:p>
        </w:tc>
      </w:tr>
    </w:tbl>
    <w:p w14:paraId="000001E0" w14:textId="77777777" w:rsidR="00E75EC0" w:rsidRPr="009D3FB9" w:rsidRDefault="00E75EC0">
      <w:pPr>
        <w:rPr>
          <w:b/>
        </w:rPr>
      </w:pPr>
    </w:p>
    <w:p w14:paraId="000001E1" w14:textId="77777777" w:rsidR="00E75EC0" w:rsidRPr="009D3FB9" w:rsidRDefault="00E75EC0">
      <w:pPr>
        <w:rPr>
          <w:b/>
        </w:rPr>
      </w:pPr>
    </w:p>
    <w:p w14:paraId="000001E2" w14:textId="77777777" w:rsidR="00E75EC0" w:rsidRPr="009D3FB9" w:rsidRDefault="00B64B68">
      <w:pPr>
        <w:numPr>
          <w:ilvl w:val="1"/>
          <w:numId w:val="1"/>
        </w:numPr>
        <w:pBdr>
          <w:top w:val="nil"/>
          <w:left w:val="nil"/>
          <w:bottom w:val="nil"/>
          <w:right w:val="nil"/>
          <w:between w:val="nil"/>
        </w:pBdr>
        <w:rPr>
          <w:b/>
        </w:rPr>
      </w:pPr>
      <w:r w:rsidRPr="009D3FB9">
        <w:rPr>
          <w:b/>
        </w:rPr>
        <w:t>Aprovisionamiento y solicitud</w:t>
      </w:r>
    </w:p>
    <w:tbl>
      <w:tblPr>
        <w:tblStyle w:val="af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1"/>
        <w:gridCol w:w="6721"/>
        <w:gridCol w:w="5060"/>
      </w:tblGrid>
      <w:tr w:rsidR="009D3FB9" w:rsidRPr="009D3FB9" w14:paraId="16E348D2" w14:textId="77777777">
        <w:trPr>
          <w:trHeight w:val="420"/>
        </w:trPr>
        <w:tc>
          <w:tcPr>
            <w:tcW w:w="1631" w:type="dxa"/>
            <w:shd w:val="clear" w:color="auto" w:fill="C9DAF8"/>
            <w:tcMar>
              <w:top w:w="100" w:type="dxa"/>
              <w:left w:w="100" w:type="dxa"/>
              <w:bottom w:w="100" w:type="dxa"/>
              <w:right w:w="100" w:type="dxa"/>
            </w:tcMar>
          </w:tcPr>
          <w:p w14:paraId="000001E3" w14:textId="77777777" w:rsidR="00E75EC0" w:rsidRPr="009D3FB9" w:rsidRDefault="00B64B68">
            <w:pPr>
              <w:widowControl w:val="0"/>
              <w:ind w:right="-804"/>
              <w:rPr>
                <w:b/>
              </w:rPr>
            </w:pPr>
            <w:r w:rsidRPr="009D3FB9">
              <w:rPr>
                <w:b/>
              </w:rPr>
              <w:t>Tipo de recurso</w:t>
            </w:r>
          </w:p>
        </w:tc>
        <w:tc>
          <w:tcPr>
            <w:tcW w:w="11781" w:type="dxa"/>
            <w:gridSpan w:val="2"/>
            <w:shd w:val="clear" w:color="auto" w:fill="C9DAF8"/>
            <w:tcMar>
              <w:top w:w="100" w:type="dxa"/>
              <w:left w:w="100" w:type="dxa"/>
              <w:bottom w:w="100" w:type="dxa"/>
              <w:right w:w="100" w:type="dxa"/>
            </w:tcMar>
          </w:tcPr>
          <w:p w14:paraId="000001E4" w14:textId="77777777" w:rsidR="00E75EC0" w:rsidRPr="009D3FB9" w:rsidRDefault="00B64B68">
            <w:pPr>
              <w:keepNext/>
              <w:keepLines/>
              <w:widowControl w:val="0"/>
              <w:pBdr>
                <w:top w:val="nil"/>
                <w:left w:val="nil"/>
                <w:bottom w:val="nil"/>
                <w:right w:val="nil"/>
                <w:between w:val="nil"/>
              </w:pBdr>
              <w:spacing w:after="60"/>
              <w:jc w:val="center"/>
            </w:pPr>
            <w:r w:rsidRPr="009D3FB9">
              <w:t xml:space="preserve">Pestañas o </w:t>
            </w:r>
            <w:proofErr w:type="spellStart"/>
            <w:r w:rsidRPr="009D3FB9">
              <w:t>tabs</w:t>
            </w:r>
            <w:proofErr w:type="spellEnd"/>
            <w:r w:rsidRPr="009D3FB9">
              <w:t xml:space="preserve"> horizontales</w:t>
            </w:r>
          </w:p>
        </w:tc>
      </w:tr>
      <w:tr w:rsidR="009D3FB9" w:rsidRPr="009D3FB9" w14:paraId="286D5138" w14:textId="77777777">
        <w:trPr>
          <w:trHeight w:val="420"/>
        </w:trPr>
        <w:tc>
          <w:tcPr>
            <w:tcW w:w="1631" w:type="dxa"/>
            <w:shd w:val="clear" w:color="auto" w:fill="auto"/>
            <w:tcMar>
              <w:top w:w="100" w:type="dxa"/>
              <w:left w:w="100" w:type="dxa"/>
              <w:bottom w:w="100" w:type="dxa"/>
              <w:right w:w="100" w:type="dxa"/>
            </w:tcMar>
            <w:vAlign w:val="center"/>
          </w:tcPr>
          <w:p w14:paraId="000001E6" w14:textId="77777777" w:rsidR="00E75EC0" w:rsidRPr="009D3FB9" w:rsidRDefault="00B64B68">
            <w:pPr>
              <w:widowControl w:val="0"/>
              <w:ind w:right="-804"/>
              <w:rPr>
                <w:b/>
              </w:rPr>
            </w:pPr>
            <w:r w:rsidRPr="009D3FB9">
              <w:rPr>
                <w:b/>
              </w:rPr>
              <w:t>Introducción</w:t>
            </w:r>
          </w:p>
        </w:tc>
        <w:tc>
          <w:tcPr>
            <w:tcW w:w="11781" w:type="dxa"/>
            <w:gridSpan w:val="2"/>
            <w:shd w:val="clear" w:color="auto" w:fill="auto"/>
            <w:tcMar>
              <w:top w:w="100" w:type="dxa"/>
              <w:left w:w="100" w:type="dxa"/>
              <w:bottom w:w="100" w:type="dxa"/>
              <w:right w:w="100" w:type="dxa"/>
            </w:tcMar>
            <w:vAlign w:val="center"/>
          </w:tcPr>
          <w:p w14:paraId="000001E7" w14:textId="77777777" w:rsidR="00E75EC0" w:rsidRPr="009D3FB9" w:rsidRDefault="00B64B68">
            <w:pPr>
              <w:pBdr>
                <w:top w:val="nil"/>
                <w:left w:val="nil"/>
                <w:bottom w:val="nil"/>
                <w:right w:val="nil"/>
                <w:between w:val="nil"/>
              </w:pBdr>
              <w:spacing w:after="120"/>
            </w:pPr>
            <w:r w:rsidRPr="009D3FB9">
              <w:t>El aprovisionamiento y solicitud es muy particular para cada organización, estos se realizan de acuerdo con sus necesidades y procesos.</w:t>
            </w:r>
          </w:p>
        </w:tc>
      </w:tr>
      <w:tr w:rsidR="009D3FB9" w:rsidRPr="009D3FB9" w14:paraId="776CF350" w14:textId="77777777">
        <w:trPr>
          <w:trHeight w:val="420"/>
        </w:trPr>
        <w:tc>
          <w:tcPr>
            <w:tcW w:w="1631" w:type="dxa"/>
            <w:shd w:val="clear" w:color="auto" w:fill="auto"/>
            <w:tcMar>
              <w:top w:w="100" w:type="dxa"/>
              <w:left w:w="100" w:type="dxa"/>
              <w:bottom w:w="100" w:type="dxa"/>
              <w:right w:w="100" w:type="dxa"/>
            </w:tcMar>
            <w:vAlign w:val="center"/>
          </w:tcPr>
          <w:p w14:paraId="000001E9" w14:textId="77777777" w:rsidR="00E75EC0" w:rsidRPr="009D3FB9" w:rsidRDefault="00B64B68">
            <w:pPr>
              <w:widowControl w:val="0"/>
              <w:ind w:right="-98"/>
              <w:rPr>
                <w:b/>
              </w:rPr>
            </w:pPr>
            <w:r w:rsidRPr="009D3FB9">
              <w:rPr>
                <w:b/>
              </w:rPr>
              <w:t>Manejo de proveedores</w:t>
            </w:r>
          </w:p>
        </w:tc>
        <w:tc>
          <w:tcPr>
            <w:tcW w:w="6721" w:type="dxa"/>
            <w:shd w:val="clear" w:color="auto" w:fill="auto"/>
            <w:tcMar>
              <w:top w:w="100" w:type="dxa"/>
              <w:left w:w="100" w:type="dxa"/>
              <w:bottom w:w="100" w:type="dxa"/>
              <w:right w:w="100" w:type="dxa"/>
            </w:tcMar>
            <w:vAlign w:val="center"/>
          </w:tcPr>
          <w:p w14:paraId="000001EA" w14:textId="77777777" w:rsidR="00E75EC0" w:rsidRPr="009D3FB9" w:rsidRDefault="00B64B68">
            <w:pPr>
              <w:widowControl w:val="0"/>
            </w:pPr>
            <w:r w:rsidRPr="009D3FB9">
              <w:t>Cada organización tiene políticas de posibles proveedores, tanto para insumos de producción o provisión de repuestos y mantenimiento. No existe normatividad que le exija a la compañía realizar algún tipo de contratación.</w:t>
            </w:r>
          </w:p>
        </w:tc>
        <w:tc>
          <w:tcPr>
            <w:tcW w:w="5060" w:type="dxa"/>
            <w:shd w:val="clear" w:color="auto" w:fill="auto"/>
            <w:tcMar>
              <w:top w:w="100" w:type="dxa"/>
              <w:left w:w="100" w:type="dxa"/>
              <w:bottom w:w="100" w:type="dxa"/>
              <w:right w:w="100" w:type="dxa"/>
            </w:tcMar>
            <w:vAlign w:val="center"/>
          </w:tcPr>
          <w:p w14:paraId="000001EB" w14:textId="77777777" w:rsidR="00E75EC0" w:rsidRPr="009D3FB9" w:rsidRDefault="00000000">
            <w:pPr>
              <w:widowControl w:val="0"/>
              <w:rPr>
                <w:sz w:val="16"/>
                <w:szCs w:val="16"/>
                <w:u w:val="single"/>
              </w:rPr>
            </w:pPr>
            <w:sdt>
              <w:sdtPr>
                <w:tag w:val="goog_rdk_36"/>
                <w:id w:val="161738952"/>
              </w:sdtPr>
              <w:sdtContent>
                <w:commentRangeStart w:id="42"/>
              </w:sdtContent>
            </w:sdt>
            <w:r w:rsidR="00B64B68" w:rsidRPr="009D3FB9">
              <w:rPr>
                <w:noProof/>
                <w:lang w:val="es-CO"/>
              </w:rPr>
              <w:drawing>
                <wp:inline distT="0" distB="0" distL="0" distR="0" wp14:anchorId="1961258F" wp14:editId="3EEA8FE1">
                  <wp:extent cx="2426077" cy="1596917"/>
                  <wp:effectExtent l="0" t="0" r="0" b="0"/>
                  <wp:docPr id="3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2426077" cy="1596917"/>
                          </a:xfrm>
                          <a:prstGeom prst="rect">
                            <a:avLst/>
                          </a:prstGeom>
                          <a:ln/>
                        </pic:spPr>
                      </pic:pic>
                    </a:graphicData>
                  </a:graphic>
                </wp:inline>
              </w:drawing>
            </w:r>
            <w:commentRangeEnd w:id="42"/>
            <w:r w:rsidR="00B64B68" w:rsidRPr="009D3FB9">
              <w:commentReference w:id="42"/>
            </w:r>
          </w:p>
          <w:p w14:paraId="000001EC" w14:textId="77777777" w:rsidR="00E75EC0" w:rsidRPr="009D3FB9" w:rsidRDefault="00B64B68">
            <w:pPr>
              <w:widowControl w:val="0"/>
              <w:rPr>
                <w:sz w:val="14"/>
                <w:szCs w:val="14"/>
              </w:rPr>
            </w:pPr>
            <w:r w:rsidRPr="009D3FB9">
              <w:rPr>
                <w:b/>
              </w:rPr>
              <w:t xml:space="preserve">Imagen: </w:t>
            </w:r>
            <w:r w:rsidRPr="009D3FB9">
              <w:t xml:space="preserve">839317_i16     </w:t>
            </w:r>
            <w:r w:rsidRPr="009D3FB9">
              <w:rPr>
                <w:sz w:val="14"/>
                <w:szCs w:val="14"/>
              </w:rPr>
              <w:t xml:space="preserve"> </w:t>
            </w:r>
          </w:p>
        </w:tc>
      </w:tr>
      <w:tr w:rsidR="009D3FB9" w:rsidRPr="009D3FB9" w14:paraId="2215D016" w14:textId="77777777">
        <w:trPr>
          <w:trHeight w:val="420"/>
        </w:trPr>
        <w:tc>
          <w:tcPr>
            <w:tcW w:w="1631" w:type="dxa"/>
            <w:shd w:val="clear" w:color="auto" w:fill="auto"/>
            <w:tcMar>
              <w:top w:w="100" w:type="dxa"/>
              <w:left w:w="100" w:type="dxa"/>
              <w:bottom w:w="100" w:type="dxa"/>
              <w:right w:w="100" w:type="dxa"/>
            </w:tcMar>
            <w:vAlign w:val="center"/>
          </w:tcPr>
          <w:p w14:paraId="000001ED" w14:textId="77777777" w:rsidR="00E75EC0" w:rsidRPr="009D3FB9" w:rsidRDefault="00B64B68">
            <w:pPr>
              <w:widowControl w:val="0"/>
              <w:rPr>
                <w:b/>
              </w:rPr>
            </w:pPr>
            <w:r w:rsidRPr="009D3FB9">
              <w:rPr>
                <w:b/>
              </w:rPr>
              <w:t>Manual de Instrucciones</w:t>
            </w:r>
          </w:p>
        </w:tc>
        <w:tc>
          <w:tcPr>
            <w:tcW w:w="6721" w:type="dxa"/>
            <w:shd w:val="clear" w:color="auto" w:fill="auto"/>
            <w:tcMar>
              <w:top w:w="100" w:type="dxa"/>
              <w:left w:w="100" w:type="dxa"/>
              <w:bottom w:w="100" w:type="dxa"/>
              <w:right w:w="100" w:type="dxa"/>
            </w:tcMar>
            <w:vAlign w:val="center"/>
          </w:tcPr>
          <w:p w14:paraId="000001EE" w14:textId="77777777" w:rsidR="00E75EC0" w:rsidRPr="009D3FB9" w:rsidRDefault="00B64B68">
            <w:pPr>
              <w:widowControl w:val="0"/>
            </w:pPr>
            <w:r w:rsidRPr="009D3FB9">
              <w:t>Las necesidades de las empresas determinan la compra de los repuestos más críticos para el proceso. Para piezas o partes específicas que deben ser importadas, se debe tener presente los tiempos que implica este proceso, por ello, es importante conocer las fechas de vencimiento y el costo de las partes que se tengan en stock.</w:t>
            </w:r>
          </w:p>
        </w:tc>
        <w:tc>
          <w:tcPr>
            <w:tcW w:w="5060" w:type="dxa"/>
            <w:shd w:val="clear" w:color="auto" w:fill="auto"/>
            <w:tcMar>
              <w:top w:w="100" w:type="dxa"/>
              <w:left w:w="100" w:type="dxa"/>
              <w:bottom w:w="100" w:type="dxa"/>
              <w:right w:w="100" w:type="dxa"/>
            </w:tcMar>
            <w:vAlign w:val="center"/>
          </w:tcPr>
          <w:p w14:paraId="000001EF" w14:textId="77777777" w:rsidR="00E75EC0" w:rsidRPr="009D3FB9" w:rsidRDefault="00B64B68">
            <w:pPr>
              <w:widowControl w:val="0"/>
            </w:pPr>
            <w:r w:rsidRPr="009D3FB9">
              <w:rPr>
                <w:b/>
              </w:rPr>
              <w:t xml:space="preserve"> </w:t>
            </w:r>
          </w:p>
          <w:p w14:paraId="000001F0" w14:textId="77777777" w:rsidR="00E75EC0" w:rsidRPr="009D3FB9" w:rsidRDefault="00E75EC0">
            <w:pPr>
              <w:widowControl w:val="0"/>
            </w:pPr>
          </w:p>
          <w:p w14:paraId="000001F1" w14:textId="77777777" w:rsidR="00E75EC0" w:rsidRPr="009D3FB9" w:rsidRDefault="00000000">
            <w:pPr>
              <w:widowControl w:val="0"/>
              <w:rPr>
                <w:b/>
              </w:rPr>
            </w:pPr>
            <w:sdt>
              <w:sdtPr>
                <w:tag w:val="goog_rdk_37"/>
                <w:id w:val="1400788573"/>
              </w:sdtPr>
              <w:sdtContent>
                <w:commentRangeStart w:id="43"/>
              </w:sdtContent>
            </w:sdt>
            <w:r w:rsidR="00B64B68" w:rsidRPr="009D3FB9">
              <w:rPr>
                <w:noProof/>
                <w:lang w:val="es-CO"/>
              </w:rPr>
              <w:drawing>
                <wp:inline distT="0" distB="0" distL="0" distR="0" wp14:anchorId="479E75AB" wp14:editId="2514ED2D">
                  <wp:extent cx="2027893" cy="1512639"/>
                  <wp:effectExtent l="0" t="0" r="0" b="0"/>
                  <wp:docPr id="3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2027893" cy="1512639"/>
                          </a:xfrm>
                          <a:prstGeom prst="rect">
                            <a:avLst/>
                          </a:prstGeom>
                          <a:ln/>
                        </pic:spPr>
                      </pic:pic>
                    </a:graphicData>
                  </a:graphic>
                </wp:inline>
              </w:drawing>
            </w:r>
            <w:commentRangeEnd w:id="43"/>
            <w:r w:rsidR="00B64B68" w:rsidRPr="009D3FB9">
              <w:commentReference w:id="43"/>
            </w:r>
          </w:p>
          <w:p w14:paraId="000001F2" w14:textId="77777777" w:rsidR="00E75EC0" w:rsidRPr="009D3FB9" w:rsidRDefault="00B64B68">
            <w:pPr>
              <w:widowControl w:val="0"/>
              <w:rPr>
                <w:sz w:val="14"/>
                <w:szCs w:val="14"/>
              </w:rPr>
            </w:pPr>
            <w:r w:rsidRPr="009D3FB9">
              <w:rPr>
                <w:b/>
              </w:rPr>
              <w:t xml:space="preserve">Imagen: </w:t>
            </w:r>
            <w:r w:rsidRPr="009D3FB9">
              <w:t>839317_i17</w:t>
            </w:r>
          </w:p>
        </w:tc>
      </w:tr>
    </w:tbl>
    <w:p w14:paraId="000001F3" w14:textId="77777777" w:rsidR="00E75EC0" w:rsidRPr="009D3FB9" w:rsidRDefault="00E75EC0">
      <w:pPr>
        <w:rPr>
          <w:b/>
        </w:rPr>
      </w:pPr>
    </w:p>
    <w:p w14:paraId="000001F4" w14:textId="77777777" w:rsidR="00E75EC0" w:rsidRPr="009D3FB9" w:rsidRDefault="00E75EC0">
      <w:pPr>
        <w:rPr>
          <w:b/>
        </w:rPr>
      </w:pPr>
    </w:p>
    <w:p w14:paraId="000001F5" w14:textId="77777777" w:rsidR="00E75EC0" w:rsidRPr="009D3FB9" w:rsidRDefault="00B64B68">
      <w:pPr>
        <w:numPr>
          <w:ilvl w:val="0"/>
          <w:numId w:val="1"/>
        </w:numPr>
        <w:pBdr>
          <w:top w:val="nil"/>
          <w:left w:val="nil"/>
          <w:bottom w:val="nil"/>
          <w:right w:val="nil"/>
          <w:between w:val="nil"/>
        </w:pBdr>
        <w:rPr>
          <w:b/>
        </w:rPr>
      </w:pPr>
      <w:r w:rsidRPr="009D3FB9">
        <w:rPr>
          <w:b/>
        </w:rPr>
        <w:t>Herramientas, equipos e instrumentos</w:t>
      </w:r>
    </w:p>
    <w:tbl>
      <w:tblPr>
        <w:tblStyle w:val="a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D3FB9" w:rsidRPr="009D3FB9" w14:paraId="39DC996F" w14:textId="77777777">
        <w:trPr>
          <w:trHeight w:val="444"/>
        </w:trPr>
        <w:tc>
          <w:tcPr>
            <w:tcW w:w="13422" w:type="dxa"/>
            <w:shd w:val="clear" w:color="auto" w:fill="8DB3E2"/>
            <w:vAlign w:val="center"/>
          </w:tcPr>
          <w:p w14:paraId="000001F6" w14:textId="77777777" w:rsidR="00E75EC0" w:rsidRPr="009D3FB9" w:rsidRDefault="00B64B68">
            <w:pPr>
              <w:keepNext/>
              <w:keepLines/>
              <w:pBdr>
                <w:top w:val="nil"/>
                <w:left w:val="nil"/>
                <w:bottom w:val="nil"/>
                <w:right w:val="nil"/>
                <w:between w:val="nil"/>
              </w:pBdr>
              <w:spacing w:line="276" w:lineRule="auto"/>
              <w:jc w:val="center"/>
            </w:pPr>
            <w:r w:rsidRPr="009D3FB9">
              <w:t>Cuadro de texto</w:t>
            </w:r>
          </w:p>
        </w:tc>
      </w:tr>
      <w:tr w:rsidR="009D3FB9" w:rsidRPr="009D3FB9" w14:paraId="5EF70F10" w14:textId="77777777">
        <w:tc>
          <w:tcPr>
            <w:tcW w:w="13422" w:type="dxa"/>
          </w:tcPr>
          <w:p w14:paraId="000001F7"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t>Durante algún tiempo, las herramientas, equipos e instrumentos eran considerados como simples herramientas de fácil adquisición y utilización; hoy día esta concepción ha cambiado debido a la variedad de sus aplicaciones y tecnología desarrollada, cada vez son más especializadas y modernas, convirtiéndose en instrumentos optimizadores de tiempo y de calidad en los productos obtenidos.</w:t>
            </w:r>
          </w:p>
        </w:tc>
      </w:tr>
    </w:tbl>
    <w:p w14:paraId="000001F8" w14:textId="77777777" w:rsidR="00E75EC0" w:rsidRPr="009D3FB9" w:rsidRDefault="00E75EC0">
      <w:pPr>
        <w:rPr>
          <w:b/>
        </w:rPr>
      </w:pPr>
    </w:p>
    <w:tbl>
      <w:tblPr>
        <w:tblStyle w:val="a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5"/>
        <w:gridCol w:w="7977"/>
      </w:tblGrid>
      <w:tr w:rsidR="009D3FB9" w:rsidRPr="009D3FB9" w14:paraId="4709CD8D" w14:textId="77777777">
        <w:tc>
          <w:tcPr>
            <w:tcW w:w="5435" w:type="dxa"/>
            <w:shd w:val="clear" w:color="auto" w:fill="C9DAF8"/>
            <w:tcMar>
              <w:top w:w="100" w:type="dxa"/>
              <w:left w:w="100" w:type="dxa"/>
              <w:bottom w:w="100" w:type="dxa"/>
              <w:right w:w="100" w:type="dxa"/>
            </w:tcMar>
          </w:tcPr>
          <w:p w14:paraId="000001F9" w14:textId="77777777" w:rsidR="00E75EC0" w:rsidRPr="009D3FB9" w:rsidRDefault="00B64B68">
            <w:pPr>
              <w:widowControl w:val="0"/>
              <w:rPr>
                <w:b/>
              </w:rPr>
            </w:pPr>
            <w:r w:rsidRPr="009D3FB9">
              <w:rPr>
                <w:b/>
              </w:rPr>
              <w:t>Tipo de recurso</w:t>
            </w:r>
          </w:p>
        </w:tc>
        <w:tc>
          <w:tcPr>
            <w:tcW w:w="7977" w:type="dxa"/>
            <w:shd w:val="clear" w:color="auto" w:fill="C9DAF8"/>
            <w:tcMar>
              <w:top w:w="100" w:type="dxa"/>
              <w:left w:w="100" w:type="dxa"/>
              <w:bottom w:w="100" w:type="dxa"/>
              <w:right w:w="100" w:type="dxa"/>
            </w:tcMar>
          </w:tcPr>
          <w:p w14:paraId="000001FA" w14:textId="77777777" w:rsidR="00E75EC0" w:rsidRPr="009D3FB9" w:rsidRDefault="00B64B68">
            <w:pPr>
              <w:keepNext/>
              <w:keepLines/>
              <w:widowControl w:val="0"/>
              <w:pBdr>
                <w:top w:val="nil"/>
                <w:left w:val="nil"/>
                <w:bottom w:val="nil"/>
                <w:right w:val="nil"/>
                <w:between w:val="nil"/>
              </w:pBdr>
              <w:spacing w:after="60"/>
              <w:jc w:val="center"/>
            </w:pPr>
            <w:bookmarkStart w:id="44" w:name="_heading=h.4d34og8" w:colFirst="0" w:colLast="0"/>
            <w:bookmarkEnd w:id="44"/>
            <w:r w:rsidRPr="009D3FB9">
              <w:t>Tarjetas Animadas</w:t>
            </w:r>
          </w:p>
        </w:tc>
      </w:tr>
      <w:tr w:rsidR="009D3FB9" w:rsidRPr="009D3FB9" w14:paraId="5E1F73E9" w14:textId="77777777">
        <w:tc>
          <w:tcPr>
            <w:tcW w:w="5435" w:type="dxa"/>
            <w:shd w:val="clear" w:color="auto" w:fill="auto"/>
            <w:tcMar>
              <w:top w:w="100" w:type="dxa"/>
              <w:left w:w="100" w:type="dxa"/>
              <w:bottom w:w="100" w:type="dxa"/>
              <w:right w:w="100" w:type="dxa"/>
            </w:tcMar>
          </w:tcPr>
          <w:p w14:paraId="000001FB" w14:textId="77777777" w:rsidR="00E75EC0" w:rsidRPr="009D3FB9" w:rsidRDefault="00B64B68">
            <w:pPr>
              <w:widowControl w:val="0"/>
              <w:rPr>
                <w:b/>
              </w:rPr>
            </w:pPr>
            <w:r w:rsidRPr="009D3FB9">
              <w:rPr>
                <w:b/>
              </w:rPr>
              <w:t>Introducción</w:t>
            </w:r>
          </w:p>
        </w:tc>
        <w:tc>
          <w:tcPr>
            <w:tcW w:w="7977" w:type="dxa"/>
            <w:shd w:val="clear" w:color="auto" w:fill="auto"/>
            <w:tcMar>
              <w:top w:w="100" w:type="dxa"/>
              <w:left w:w="100" w:type="dxa"/>
              <w:bottom w:w="100" w:type="dxa"/>
              <w:right w:w="100" w:type="dxa"/>
            </w:tcMar>
          </w:tcPr>
          <w:p w14:paraId="000001FC" w14:textId="77777777" w:rsidR="00E75EC0" w:rsidRPr="009D3FB9" w:rsidRDefault="00B64B68">
            <w:pPr>
              <w:widowControl w:val="0"/>
            </w:pPr>
            <w:r w:rsidRPr="009D3FB9">
              <w:t xml:space="preserve">A continuación, se describen algunos de los elementos que están asociados a las herramientas, equipos e instrumentos: </w:t>
            </w:r>
          </w:p>
        </w:tc>
      </w:tr>
      <w:tr w:rsidR="009D3FB9" w:rsidRPr="009D3FB9" w14:paraId="1C75B0E6" w14:textId="77777777">
        <w:tc>
          <w:tcPr>
            <w:tcW w:w="5435" w:type="dxa"/>
            <w:shd w:val="clear" w:color="auto" w:fill="auto"/>
            <w:tcMar>
              <w:top w:w="100" w:type="dxa"/>
              <w:left w:w="100" w:type="dxa"/>
              <w:bottom w:w="100" w:type="dxa"/>
              <w:right w:w="100" w:type="dxa"/>
            </w:tcMar>
          </w:tcPr>
          <w:p w14:paraId="000001FD" w14:textId="77777777" w:rsidR="00E75EC0" w:rsidRPr="009D3FB9" w:rsidRDefault="00E75EC0">
            <w:pPr>
              <w:widowControl w:val="0"/>
              <w:jc w:val="center"/>
            </w:pPr>
          </w:p>
          <w:p w14:paraId="000001FE" w14:textId="77777777" w:rsidR="00E75EC0" w:rsidRPr="009D3FB9" w:rsidRDefault="00E75EC0">
            <w:pPr>
              <w:widowControl w:val="0"/>
              <w:jc w:val="center"/>
            </w:pPr>
          </w:p>
          <w:p w14:paraId="000001FF" w14:textId="77777777" w:rsidR="00E75EC0" w:rsidRPr="009D3FB9" w:rsidRDefault="00000000">
            <w:pPr>
              <w:widowControl w:val="0"/>
              <w:jc w:val="center"/>
            </w:pPr>
            <w:sdt>
              <w:sdtPr>
                <w:tag w:val="goog_rdk_38"/>
                <w:id w:val="-279183053"/>
              </w:sdtPr>
              <w:sdtContent>
                <w:commentRangeStart w:id="45"/>
              </w:sdtContent>
            </w:sdt>
            <w:r w:rsidR="00B64B68" w:rsidRPr="009D3FB9">
              <w:rPr>
                <w:noProof/>
                <w:lang w:val="es-CO"/>
              </w:rPr>
              <w:drawing>
                <wp:inline distT="0" distB="0" distL="0" distR="0" wp14:anchorId="2EDB98D6" wp14:editId="39831A24">
                  <wp:extent cx="2217363" cy="1493078"/>
                  <wp:effectExtent l="0" t="0" r="0" b="0"/>
                  <wp:docPr id="3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2217363" cy="1493078"/>
                          </a:xfrm>
                          <a:prstGeom prst="rect">
                            <a:avLst/>
                          </a:prstGeom>
                          <a:ln/>
                        </pic:spPr>
                      </pic:pic>
                    </a:graphicData>
                  </a:graphic>
                </wp:inline>
              </w:drawing>
            </w:r>
            <w:commentRangeEnd w:id="45"/>
            <w:r w:rsidR="00B64B68" w:rsidRPr="009D3FB9">
              <w:commentReference w:id="45"/>
            </w:r>
          </w:p>
          <w:p w14:paraId="00000200" w14:textId="77777777" w:rsidR="00E75EC0" w:rsidRPr="009D3FB9" w:rsidRDefault="00B64B68">
            <w:pPr>
              <w:widowControl w:val="0"/>
            </w:pPr>
            <w:r w:rsidRPr="009D3FB9">
              <w:rPr>
                <w:b/>
              </w:rPr>
              <w:t>Imagen:</w:t>
            </w:r>
            <w:r w:rsidRPr="009D3FB9">
              <w:t xml:space="preserve"> 839317_i18</w:t>
            </w:r>
          </w:p>
          <w:p w14:paraId="00000201" w14:textId="77777777" w:rsidR="00E75EC0" w:rsidRPr="009D3FB9" w:rsidRDefault="00B64B68">
            <w:pPr>
              <w:widowControl w:val="0"/>
              <w:rPr>
                <w:sz w:val="14"/>
                <w:szCs w:val="14"/>
              </w:rPr>
            </w:pPr>
            <w:r w:rsidRPr="009D3FB9">
              <w:rPr>
                <w:sz w:val="14"/>
                <w:szCs w:val="14"/>
              </w:rPr>
              <w:t xml:space="preserve"> </w:t>
            </w:r>
          </w:p>
        </w:tc>
        <w:tc>
          <w:tcPr>
            <w:tcW w:w="7977" w:type="dxa"/>
            <w:shd w:val="clear" w:color="auto" w:fill="auto"/>
            <w:tcMar>
              <w:top w:w="100" w:type="dxa"/>
              <w:left w:w="100" w:type="dxa"/>
              <w:bottom w:w="100" w:type="dxa"/>
              <w:right w:w="100" w:type="dxa"/>
            </w:tcMar>
          </w:tcPr>
          <w:p w14:paraId="00000202" w14:textId="77777777" w:rsidR="00E75EC0" w:rsidRPr="009D3FB9" w:rsidRDefault="00B64B68">
            <w:pPr>
              <w:widowControl w:val="0"/>
              <w:rPr>
                <w:b/>
              </w:rPr>
            </w:pPr>
            <w:r w:rsidRPr="009D3FB9">
              <w:rPr>
                <w:b/>
              </w:rPr>
              <w:t>Uso</w:t>
            </w:r>
          </w:p>
          <w:p w14:paraId="00000203" w14:textId="77777777" w:rsidR="00E75EC0" w:rsidRPr="009D3FB9" w:rsidRDefault="00B64B68">
            <w:pPr>
              <w:widowControl w:val="0"/>
            </w:pPr>
            <w:r w:rsidRPr="009D3FB9">
              <w:t>Es de suma importancia que los usuarios de los ambientes (bien sea de aprendizaje o laboral), conozcan el funcionamiento de cada elemento que se encuentre allí y aprendan el modo correcto de operación; de esta manera, se podrán evitar maniobras que pongan en riesgo la integridad de quien lo manipula y de los demás usuarios. Es importante recalcar que el uso particular de cada dispositivo debe ser conforme a las recomendaciones suministradas por el proveedor o el encargado del taller.</w:t>
            </w:r>
          </w:p>
        </w:tc>
      </w:tr>
      <w:tr w:rsidR="009D3FB9" w:rsidRPr="009D3FB9" w14:paraId="453D60FD" w14:textId="77777777">
        <w:tc>
          <w:tcPr>
            <w:tcW w:w="5435" w:type="dxa"/>
            <w:shd w:val="clear" w:color="auto" w:fill="auto"/>
            <w:tcMar>
              <w:top w:w="100" w:type="dxa"/>
              <w:left w:w="100" w:type="dxa"/>
              <w:bottom w:w="100" w:type="dxa"/>
              <w:right w:w="100" w:type="dxa"/>
            </w:tcMar>
          </w:tcPr>
          <w:p w14:paraId="00000204" w14:textId="77777777" w:rsidR="00E75EC0" w:rsidRPr="009D3FB9" w:rsidRDefault="00E75EC0">
            <w:pPr>
              <w:widowControl w:val="0"/>
              <w:jc w:val="center"/>
            </w:pPr>
          </w:p>
          <w:p w14:paraId="00000205" w14:textId="77777777" w:rsidR="00E75EC0" w:rsidRPr="009D3FB9" w:rsidRDefault="00E75EC0">
            <w:pPr>
              <w:widowControl w:val="0"/>
              <w:jc w:val="center"/>
            </w:pPr>
          </w:p>
          <w:p w14:paraId="00000206" w14:textId="77777777" w:rsidR="00E75EC0" w:rsidRPr="009D3FB9" w:rsidRDefault="00E75EC0">
            <w:pPr>
              <w:widowControl w:val="0"/>
              <w:jc w:val="center"/>
            </w:pPr>
          </w:p>
          <w:p w14:paraId="00000207" w14:textId="77777777" w:rsidR="00E75EC0" w:rsidRPr="009D3FB9" w:rsidRDefault="00E75EC0">
            <w:pPr>
              <w:widowControl w:val="0"/>
              <w:jc w:val="center"/>
            </w:pPr>
          </w:p>
          <w:p w14:paraId="00000208" w14:textId="77777777" w:rsidR="00E75EC0" w:rsidRPr="009D3FB9" w:rsidRDefault="00E75EC0">
            <w:pPr>
              <w:widowControl w:val="0"/>
              <w:jc w:val="center"/>
            </w:pPr>
          </w:p>
          <w:p w14:paraId="00000209" w14:textId="77777777" w:rsidR="00E75EC0" w:rsidRPr="009D3FB9" w:rsidRDefault="00000000">
            <w:pPr>
              <w:widowControl w:val="0"/>
              <w:jc w:val="center"/>
            </w:pPr>
            <w:sdt>
              <w:sdtPr>
                <w:tag w:val="goog_rdk_39"/>
                <w:id w:val="-736162628"/>
              </w:sdtPr>
              <w:sdtContent>
                <w:commentRangeStart w:id="46"/>
              </w:sdtContent>
            </w:sdt>
            <w:r w:rsidR="00B64B68" w:rsidRPr="009D3FB9">
              <w:rPr>
                <w:noProof/>
                <w:lang w:val="es-CO"/>
              </w:rPr>
              <w:drawing>
                <wp:inline distT="0" distB="0" distL="0" distR="0" wp14:anchorId="758EAD18" wp14:editId="7D935FA3">
                  <wp:extent cx="2649179" cy="1758047"/>
                  <wp:effectExtent l="0" t="0" r="0" b="0"/>
                  <wp:docPr id="3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2649179" cy="1758047"/>
                          </a:xfrm>
                          <a:prstGeom prst="rect">
                            <a:avLst/>
                          </a:prstGeom>
                          <a:ln/>
                        </pic:spPr>
                      </pic:pic>
                    </a:graphicData>
                  </a:graphic>
                </wp:inline>
              </w:drawing>
            </w:r>
            <w:commentRangeEnd w:id="46"/>
            <w:r w:rsidR="00B64B68" w:rsidRPr="009D3FB9">
              <w:commentReference w:id="46"/>
            </w:r>
          </w:p>
          <w:p w14:paraId="0000020A" w14:textId="77777777" w:rsidR="00E75EC0" w:rsidRPr="009D3FB9" w:rsidRDefault="00B64B68">
            <w:pPr>
              <w:widowControl w:val="0"/>
              <w:rPr>
                <w:sz w:val="14"/>
                <w:szCs w:val="14"/>
                <w:u w:val="single"/>
              </w:rPr>
            </w:pPr>
            <w:r w:rsidRPr="009D3FB9">
              <w:rPr>
                <w:b/>
              </w:rPr>
              <w:t>Imagen:</w:t>
            </w:r>
            <w:r w:rsidRPr="009D3FB9">
              <w:t xml:space="preserve"> 839317_i19</w:t>
            </w:r>
            <w:r w:rsidRPr="009D3FB9">
              <w:rPr>
                <w:sz w:val="14"/>
                <w:szCs w:val="14"/>
                <w:u w:val="single"/>
              </w:rPr>
              <w:t xml:space="preserve"> </w:t>
            </w:r>
          </w:p>
          <w:p w14:paraId="0000020B" w14:textId="77777777" w:rsidR="00E75EC0" w:rsidRPr="009D3FB9" w:rsidRDefault="00E75EC0">
            <w:pPr>
              <w:widowControl w:val="0"/>
            </w:pPr>
          </w:p>
        </w:tc>
        <w:tc>
          <w:tcPr>
            <w:tcW w:w="7977" w:type="dxa"/>
            <w:shd w:val="clear" w:color="auto" w:fill="auto"/>
            <w:tcMar>
              <w:top w:w="100" w:type="dxa"/>
              <w:left w:w="100" w:type="dxa"/>
              <w:bottom w:w="100" w:type="dxa"/>
              <w:right w:w="100" w:type="dxa"/>
            </w:tcMar>
          </w:tcPr>
          <w:p w14:paraId="0000020C" w14:textId="77777777" w:rsidR="00E75EC0" w:rsidRPr="009D3FB9" w:rsidRDefault="00B64B68">
            <w:pPr>
              <w:widowControl w:val="0"/>
              <w:rPr>
                <w:b/>
              </w:rPr>
            </w:pPr>
            <w:r w:rsidRPr="009D3FB9">
              <w:rPr>
                <w:b/>
              </w:rPr>
              <w:t>Funcionamiento</w:t>
            </w:r>
          </w:p>
          <w:p w14:paraId="0000020D" w14:textId="77777777" w:rsidR="00E75EC0" w:rsidRPr="009D3FB9" w:rsidRDefault="00B64B68">
            <w:pPr>
              <w:widowControl w:val="0"/>
            </w:pPr>
            <w:r w:rsidRPr="009D3FB9">
              <w:t>Antes de iniciar las operaciones con cada dispositivo, debe realizarse una inspección visual, en donde se compruebe su estado, para determinar si es pertinente o no su utilización, así el encargado del área podrá tomar las acciones necesarias para su reparación o la medida requerida. Es por ello que se deben seguir las recomendaciones generales y específicas de los fabricantes, sin minimizarlas u obviarlas, evitando así las malas prácticas; igualmente, se recomienda preservar y entregar los dispositivos del mismo modo que fueron recibidos, en caso de presentar algún tipo de afectación siempre se debe informar y documentar la novedad.</w:t>
            </w:r>
          </w:p>
        </w:tc>
      </w:tr>
      <w:tr w:rsidR="009D3FB9" w:rsidRPr="009D3FB9" w14:paraId="383AC90B" w14:textId="77777777">
        <w:tc>
          <w:tcPr>
            <w:tcW w:w="5435" w:type="dxa"/>
            <w:shd w:val="clear" w:color="auto" w:fill="auto"/>
            <w:tcMar>
              <w:top w:w="100" w:type="dxa"/>
              <w:left w:w="100" w:type="dxa"/>
              <w:bottom w:w="100" w:type="dxa"/>
              <w:right w:w="100" w:type="dxa"/>
            </w:tcMar>
          </w:tcPr>
          <w:p w14:paraId="0000020E" w14:textId="77777777" w:rsidR="00E75EC0" w:rsidRPr="009D3FB9" w:rsidRDefault="00E75EC0">
            <w:pPr>
              <w:widowControl w:val="0"/>
              <w:jc w:val="center"/>
            </w:pPr>
          </w:p>
          <w:p w14:paraId="0000020F" w14:textId="77777777" w:rsidR="00E75EC0" w:rsidRPr="009D3FB9" w:rsidRDefault="00E75EC0">
            <w:pPr>
              <w:widowControl w:val="0"/>
              <w:jc w:val="center"/>
            </w:pPr>
          </w:p>
          <w:p w14:paraId="00000210" w14:textId="77777777" w:rsidR="00E75EC0" w:rsidRPr="009D3FB9" w:rsidRDefault="00000000">
            <w:pPr>
              <w:widowControl w:val="0"/>
              <w:jc w:val="center"/>
            </w:pPr>
            <w:sdt>
              <w:sdtPr>
                <w:tag w:val="goog_rdk_40"/>
                <w:id w:val="-1115905769"/>
              </w:sdtPr>
              <w:sdtContent>
                <w:commentRangeStart w:id="47"/>
              </w:sdtContent>
            </w:sdt>
            <w:r w:rsidR="00B64B68" w:rsidRPr="009D3FB9">
              <w:rPr>
                <w:noProof/>
                <w:lang w:val="es-CO"/>
              </w:rPr>
              <w:drawing>
                <wp:inline distT="0" distB="0" distL="0" distR="0" wp14:anchorId="19C8DC0A" wp14:editId="49AE2DCB">
                  <wp:extent cx="2427713" cy="1625779"/>
                  <wp:effectExtent l="0" t="0" r="0" b="0"/>
                  <wp:docPr id="3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2427713" cy="1625779"/>
                          </a:xfrm>
                          <a:prstGeom prst="rect">
                            <a:avLst/>
                          </a:prstGeom>
                          <a:ln/>
                        </pic:spPr>
                      </pic:pic>
                    </a:graphicData>
                  </a:graphic>
                </wp:inline>
              </w:drawing>
            </w:r>
            <w:commentRangeEnd w:id="47"/>
            <w:r w:rsidR="00B64B68" w:rsidRPr="009D3FB9">
              <w:commentReference w:id="47"/>
            </w:r>
          </w:p>
          <w:p w14:paraId="00000211" w14:textId="77777777" w:rsidR="00E75EC0" w:rsidRPr="009D3FB9" w:rsidRDefault="00B64B68">
            <w:pPr>
              <w:widowControl w:val="0"/>
              <w:rPr>
                <w:sz w:val="14"/>
                <w:szCs w:val="14"/>
              </w:rPr>
            </w:pPr>
            <w:r w:rsidRPr="009D3FB9">
              <w:rPr>
                <w:b/>
              </w:rPr>
              <w:t>Imagen:</w:t>
            </w:r>
            <w:r w:rsidRPr="009D3FB9">
              <w:t xml:space="preserve"> 839317_i20     </w:t>
            </w:r>
          </w:p>
          <w:p w14:paraId="00000212" w14:textId="77777777" w:rsidR="00E75EC0" w:rsidRPr="009D3FB9" w:rsidRDefault="00B64B68">
            <w:pPr>
              <w:widowControl w:val="0"/>
              <w:rPr>
                <w:sz w:val="14"/>
                <w:szCs w:val="14"/>
              </w:rPr>
            </w:pPr>
            <w:r w:rsidRPr="009D3FB9">
              <w:t xml:space="preserve">     </w:t>
            </w:r>
            <w:r w:rsidRPr="009D3FB9">
              <w:rPr>
                <w:sz w:val="14"/>
                <w:szCs w:val="14"/>
              </w:rPr>
              <w:t xml:space="preserve"> </w:t>
            </w:r>
          </w:p>
        </w:tc>
        <w:tc>
          <w:tcPr>
            <w:tcW w:w="7977" w:type="dxa"/>
            <w:shd w:val="clear" w:color="auto" w:fill="auto"/>
            <w:tcMar>
              <w:top w:w="100" w:type="dxa"/>
              <w:left w:w="100" w:type="dxa"/>
              <w:bottom w:w="100" w:type="dxa"/>
              <w:right w:w="100" w:type="dxa"/>
            </w:tcMar>
          </w:tcPr>
          <w:p w14:paraId="00000213" w14:textId="77777777" w:rsidR="00E75EC0" w:rsidRPr="009D3FB9" w:rsidRDefault="00B64B68">
            <w:pPr>
              <w:widowControl w:val="0"/>
              <w:rPr>
                <w:b/>
              </w:rPr>
            </w:pPr>
            <w:r w:rsidRPr="009D3FB9">
              <w:rPr>
                <w:b/>
              </w:rPr>
              <w:t>Calibración</w:t>
            </w:r>
          </w:p>
          <w:p w14:paraId="00000214" w14:textId="77777777" w:rsidR="00E75EC0" w:rsidRPr="009D3FB9" w:rsidRDefault="00B64B68">
            <w:pPr>
              <w:widowControl w:val="0"/>
            </w:pPr>
            <w:r w:rsidRPr="009D3FB9">
              <w:t>Los equipos e instrumentos especializados requieren, a menudo, deben ser calibrados para tener mediciones confiables y conocer el estado de desgaste de cada uno de sus componentes. Este tipo de tarea se debe realizar con patrones y organizaciones certificadas, por lo cual es un proceso costoso y, en algunos casos, demorados. Cabe anotar que no todos los instrumentos y equipos deben ser calibrados, son exactos y con un grado alto de confiabilidad.</w:t>
            </w:r>
          </w:p>
        </w:tc>
      </w:tr>
      <w:tr w:rsidR="009D3FB9" w:rsidRPr="009D3FB9" w14:paraId="20D7924F" w14:textId="77777777">
        <w:tc>
          <w:tcPr>
            <w:tcW w:w="5435" w:type="dxa"/>
            <w:shd w:val="clear" w:color="auto" w:fill="auto"/>
            <w:tcMar>
              <w:top w:w="100" w:type="dxa"/>
              <w:left w:w="100" w:type="dxa"/>
              <w:bottom w:w="100" w:type="dxa"/>
              <w:right w:w="100" w:type="dxa"/>
            </w:tcMar>
          </w:tcPr>
          <w:p w14:paraId="00000215" w14:textId="77777777" w:rsidR="00E75EC0" w:rsidRPr="009D3FB9" w:rsidRDefault="00E75EC0">
            <w:pPr>
              <w:widowControl w:val="0"/>
            </w:pPr>
          </w:p>
          <w:p w14:paraId="00000216" w14:textId="77777777" w:rsidR="00E75EC0" w:rsidRPr="009D3FB9" w:rsidRDefault="00E75EC0">
            <w:pPr>
              <w:widowControl w:val="0"/>
              <w:rPr>
                <w:b/>
              </w:rPr>
            </w:pPr>
          </w:p>
          <w:p w14:paraId="00000217" w14:textId="77777777" w:rsidR="00E75EC0" w:rsidRPr="009D3FB9" w:rsidRDefault="00000000">
            <w:pPr>
              <w:widowControl w:val="0"/>
              <w:rPr>
                <w:b/>
              </w:rPr>
            </w:pPr>
            <w:sdt>
              <w:sdtPr>
                <w:tag w:val="goog_rdk_41"/>
                <w:id w:val="-2072105420"/>
              </w:sdtPr>
              <w:sdtContent>
                <w:commentRangeStart w:id="48"/>
              </w:sdtContent>
            </w:sdt>
            <w:r w:rsidR="00B64B68" w:rsidRPr="009D3FB9">
              <w:rPr>
                <w:noProof/>
                <w:lang w:val="es-CO"/>
              </w:rPr>
              <w:drawing>
                <wp:inline distT="0" distB="0" distL="0" distR="0" wp14:anchorId="3A1FAD7F" wp14:editId="6C4FB86D">
                  <wp:extent cx="2842099" cy="1688611"/>
                  <wp:effectExtent l="0" t="0" r="0" b="0"/>
                  <wp:docPr id="3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2842099" cy="1688611"/>
                          </a:xfrm>
                          <a:prstGeom prst="rect">
                            <a:avLst/>
                          </a:prstGeom>
                          <a:ln/>
                        </pic:spPr>
                      </pic:pic>
                    </a:graphicData>
                  </a:graphic>
                </wp:inline>
              </w:drawing>
            </w:r>
            <w:commentRangeEnd w:id="48"/>
            <w:r w:rsidR="00B64B68" w:rsidRPr="009D3FB9">
              <w:commentReference w:id="48"/>
            </w:r>
          </w:p>
          <w:p w14:paraId="00000218" w14:textId="77777777" w:rsidR="00E75EC0" w:rsidRPr="009D3FB9" w:rsidRDefault="00B64B68">
            <w:pPr>
              <w:widowControl w:val="0"/>
              <w:rPr>
                <w:sz w:val="14"/>
                <w:szCs w:val="14"/>
              </w:rPr>
            </w:pPr>
            <w:r w:rsidRPr="009D3FB9">
              <w:rPr>
                <w:b/>
              </w:rPr>
              <w:t>Imagen:</w:t>
            </w:r>
            <w:r w:rsidRPr="009D3FB9">
              <w:t xml:space="preserve"> 839317_i21    </w:t>
            </w:r>
          </w:p>
          <w:p w14:paraId="00000219" w14:textId="77777777" w:rsidR="00E75EC0" w:rsidRPr="009D3FB9" w:rsidRDefault="00E75EC0">
            <w:pPr>
              <w:widowControl w:val="0"/>
              <w:rPr>
                <w:sz w:val="14"/>
                <w:szCs w:val="14"/>
              </w:rPr>
            </w:pPr>
          </w:p>
        </w:tc>
        <w:tc>
          <w:tcPr>
            <w:tcW w:w="7977" w:type="dxa"/>
            <w:shd w:val="clear" w:color="auto" w:fill="auto"/>
            <w:tcMar>
              <w:top w:w="100" w:type="dxa"/>
              <w:left w:w="100" w:type="dxa"/>
              <w:bottom w:w="100" w:type="dxa"/>
              <w:right w:w="100" w:type="dxa"/>
            </w:tcMar>
          </w:tcPr>
          <w:p w14:paraId="0000021A" w14:textId="77777777" w:rsidR="00E75EC0" w:rsidRPr="009D3FB9" w:rsidRDefault="00B64B68">
            <w:pPr>
              <w:widowControl w:val="0"/>
              <w:rPr>
                <w:b/>
              </w:rPr>
            </w:pPr>
            <w:r w:rsidRPr="009D3FB9">
              <w:rPr>
                <w:b/>
              </w:rPr>
              <w:t>Ajuste</w:t>
            </w:r>
          </w:p>
          <w:p w14:paraId="0000021B" w14:textId="77777777" w:rsidR="00E75EC0" w:rsidRPr="009D3FB9" w:rsidRDefault="00B64B68">
            <w:pPr>
              <w:widowControl w:val="0"/>
            </w:pPr>
            <w:r w:rsidRPr="009D3FB9">
              <w:t>Este proceso es muy necesario en las herramientas, equipos e instrumentos ya que puede evitar el deterioro y los fallos por el desgaste, independientemente si son pequeños o grandes, pero también por el descuido. Los ajustes deben realizarse con una periodicidad establecida, basado en el uso, frecuencia, velocidad, siendo algunos de los aspectos a tener en cuenta.</w:t>
            </w:r>
          </w:p>
        </w:tc>
      </w:tr>
    </w:tbl>
    <w:p w14:paraId="0000021C" w14:textId="77777777" w:rsidR="00E75EC0" w:rsidRPr="009D3FB9" w:rsidRDefault="00E75EC0">
      <w:pPr>
        <w:rPr>
          <w:b/>
        </w:rPr>
      </w:pPr>
    </w:p>
    <w:p w14:paraId="0000021D" w14:textId="77777777" w:rsidR="00E75EC0" w:rsidRPr="009D3FB9" w:rsidRDefault="00B64B68">
      <w:pPr>
        <w:numPr>
          <w:ilvl w:val="0"/>
          <w:numId w:val="1"/>
        </w:numPr>
        <w:pBdr>
          <w:top w:val="nil"/>
          <w:left w:val="nil"/>
          <w:bottom w:val="nil"/>
          <w:right w:val="nil"/>
          <w:between w:val="nil"/>
        </w:pBdr>
        <w:rPr>
          <w:b/>
        </w:rPr>
      </w:pPr>
      <w:r w:rsidRPr="009D3FB9">
        <w:rPr>
          <w:b/>
        </w:rPr>
        <w:t>Documentación técnica</w:t>
      </w:r>
    </w:p>
    <w:p w14:paraId="0000021E" w14:textId="77777777" w:rsidR="00E75EC0" w:rsidRPr="009D3FB9" w:rsidRDefault="00E75EC0">
      <w:pPr>
        <w:rPr>
          <w:b/>
        </w:rPr>
      </w:pPr>
    </w:p>
    <w:tbl>
      <w:tblPr>
        <w:tblStyle w:val="af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9D3FB9" w:rsidRPr="009D3FB9" w14:paraId="09149561" w14:textId="77777777">
        <w:trPr>
          <w:trHeight w:val="580"/>
        </w:trPr>
        <w:tc>
          <w:tcPr>
            <w:tcW w:w="2307" w:type="dxa"/>
            <w:gridSpan w:val="2"/>
            <w:shd w:val="clear" w:color="auto" w:fill="C9DAF8"/>
            <w:tcMar>
              <w:top w:w="100" w:type="dxa"/>
              <w:left w:w="100" w:type="dxa"/>
              <w:bottom w:w="100" w:type="dxa"/>
              <w:right w:w="100" w:type="dxa"/>
            </w:tcMar>
          </w:tcPr>
          <w:p w14:paraId="0000021F" w14:textId="77777777" w:rsidR="00E75EC0" w:rsidRPr="009D3FB9" w:rsidRDefault="00E75EC0">
            <w:pPr>
              <w:widowControl w:val="0"/>
              <w:jc w:val="center"/>
              <w:rPr>
                <w:b/>
              </w:rPr>
            </w:pPr>
          </w:p>
          <w:p w14:paraId="00000220" w14:textId="77777777" w:rsidR="00E75EC0" w:rsidRPr="009D3FB9" w:rsidRDefault="00B64B68">
            <w:pPr>
              <w:widowControl w:val="0"/>
              <w:jc w:val="center"/>
              <w:rPr>
                <w:b/>
              </w:rPr>
            </w:pPr>
            <w:r w:rsidRPr="009D3FB9">
              <w:rPr>
                <w:b/>
              </w:rPr>
              <w:t>Tipo de recurso</w:t>
            </w:r>
          </w:p>
        </w:tc>
        <w:tc>
          <w:tcPr>
            <w:tcW w:w="11105" w:type="dxa"/>
            <w:shd w:val="clear" w:color="auto" w:fill="C9DAF8"/>
            <w:tcMar>
              <w:top w:w="100" w:type="dxa"/>
              <w:left w:w="100" w:type="dxa"/>
              <w:bottom w:w="100" w:type="dxa"/>
              <w:right w:w="100" w:type="dxa"/>
            </w:tcMar>
          </w:tcPr>
          <w:p w14:paraId="00000222" w14:textId="77777777" w:rsidR="00E75EC0" w:rsidRPr="009D3FB9" w:rsidRDefault="00B64B68">
            <w:pPr>
              <w:keepNext/>
              <w:keepLines/>
              <w:widowControl w:val="0"/>
              <w:pBdr>
                <w:top w:val="nil"/>
                <w:left w:val="nil"/>
                <w:bottom w:val="nil"/>
                <w:right w:val="nil"/>
                <w:between w:val="nil"/>
              </w:pBdr>
              <w:spacing w:after="60"/>
              <w:jc w:val="center"/>
            </w:pPr>
            <w:r w:rsidRPr="009D3FB9">
              <w:t xml:space="preserve">Pestañas o </w:t>
            </w:r>
            <w:proofErr w:type="spellStart"/>
            <w:r w:rsidRPr="009D3FB9">
              <w:t>tabs</w:t>
            </w:r>
            <w:proofErr w:type="spellEnd"/>
            <w:r w:rsidRPr="009D3FB9">
              <w:t xml:space="preserve"> Verticales</w:t>
            </w:r>
          </w:p>
        </w:tc>
      </w:tr>
      <w:tr w:rsidR="009D3FB9" w:rsidRPr="009D3FB9" w14:paraId="75B351F3" w14:textId="77777777">
        <w:trPr>
          <w:trHeight w:val="420"/>
        </w:trPr>
        <w:tc>
          <w:tcPr>
            <w:tcW w:w="2307" w:type="dxa"/>
            <w:gridSpan w:val="2"/>
            <w:shd w:val="clear" w:color="auto" w:fill="auto"/>
            <w:tcMar>
              <w:top w:w="100" w:type="dxa"/>
              <w:left w:w="100" w:type="dxa"/>
              <w:bottom w:w="100" w:type="dxa"/>
              <w:right w:w="100" w:type="dxa"/>
            </w:tcMar>
          </w:tcPr>
          <w:p w14:paraId="00000223" w14:textId="77777777" w:rsidR="00E75EC0" w:rsidRPr="009D3FB9" w:rsidRDefault="00E75EC0">
            <w:pPr>
              <w:widowControl w:val="0"/>
              <w:rPr>
                <w:b/>
              </w:rPr>
            </w:pPr>
          </w:p>
          <w:p w14:paraId="00000224" w14:textId="77777777" w:rsidR="00E75EC0" w:rsidRPr="009D3FB9" w:rsidRDefault="00B64B68">
            <w:pPr>
              <w:widowControl w:val="0"/>
              <w:rPr>
                <w:b/>
              </w:rPr>
            </w:pPr>
            <w:r w:rsidRPr="009D3FB9">
              <w:rPr>
                <w:b/>
              </w:rPr>
              <w:t>Introducción</w:t>
            </w:r>
          </w:p>
        </w:tc>
        <w:tc>
          <w:tcPr>
            <w:tcW w:w="11105" w:type="dxa"/>
            <w:shd w:val="clear" w:color="auto" w:fill="auto"/>
            <w:tcMar>
              <w:top w:w="100" w:type="dxa"/>
              <w:left w:w="100" w:type="dxa"/>
              <w:bottom w:w="100" w:type="dxa"/>
              <w:right w:w="100" w:type="dxa"/>
            </w:tcMar>
          </w:tcPr>
          <w:p w14:paraId="00000226" w14:textId="77777777" w:rsidR="00E75EC0" w:rsidRPr="009D3FB9" w:rsidRDefault="00B64B68">
            <w:pPr>
              <w:widowControl w:val="0"/>
            </w:pPr>
            <w:r w:rsidRPr="009D3FB9">
              <w:t>Son documentos que brindan información técnica relevante sobre los equipos; generalmente, son proporcionados por los fabricantes y, en algunos casos, son construidos por las organizaciones, basándose en sus necesidades.</w:t>
            </w:r>
          </w:p>
        </w:tc>
      </w:tr>
      <w:tr w:rsidR="009D3FB9" w:rsidRPr="009D3FB9" w14:paraId="7B5BBB74" w14:textId="77777777">
        <w:trPr>
          <w:trHeight w:val="420"/>
        </w:trPr>
        <w:tc>
          <w:tcPr>
            <w:tcW w:w="13412" w:type="dxa"/>
            <w:gridSpan w:val="3"/>
            <w:shd w:val="clear" w:color="auto" w:fill="auto"/>
            <w:tcMar>
              <w:top w:w="100" w:type="dxa"/>
              <w:left w:w="100" w:type="dxa"/>
              <w:bottom w:w="100" w:type="dxa"/>
              <w:right w:w="100" w:type="dxa"/>
            </w:tcMar>
          </w:tcPr>
          <w:p w14:paraId="00000227" w14:textId="77777777" w:rsidR="00E75EC0" w:rsidRPr="009D3FB9" w:rsidRDefault="00B64B68">
            <w:pPr>
              <w:widowControl w:val="0"/>
              <w:jc w:val="center"/>
            </w:pPr>
            <w:r w:rsidRPr="009D3FB9">
              <w:rPr>
                <w:noProof/>
                <w:lang w:val="es-CO"/>
              </w:rPr>
              <w:drawing>
                <wp:inline distT="114300" distB="114300" distL="114300" distR="114300" wp14:anchorId="49631EE4" wp14:editId="7AA4DCE1">
                  <wp:extent cx="4491990" cy="3002000"/>
                  <wp:effectExtent l="0" t="0" r="0" b="0"/>
                  <wp:docPr id="3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4491990" cy="3002000"/>
                          </a:xfrm>
                          <a:prstGeom prst="rect">
                            <a:avLst/>
                          </a:prstGeom>
                          <a:ln/>
                        </pic:spPr>
                      </pic:pic>
                    </a:graphicData>
                  </a:graphic>
                </wp:inline>
              </w:drawing>
            </w:r>
          </w:p>
          <w:p w14:paraId="00000228" w14:textId="77777777" w:rsidR="00E75EC0" w:rsidRPr="009D3FB9" w:rsidRDefault="00E75EC0">
            <w:pPr>
              <w:widowControl w:val="0"/>
              <w:jc w:val="center"/>
              <w:rPr>
                <w:sz w:val="14"/>
                <w:szCs w:val="14"/>
              </w:rPr>
            </w:pPr>
          </w:p>
        </w:tc>
      </w:tr>
      <w:tr w:rsidR="009D3FB9" w:rsidRPr="009D3FB9" w14:paraId="09334BCD" w14:textId="77777777">
        <w:trPr>
          <w:trHeight w:val="420"/>
        </w:trPr>
        <w:tc>
          <w:tcPr>
            <w:tcW w:w="1551" w:type="dxa"/>
            <w:shd w:val="clear" w:color="auto" w:fill="auto"/>
            <w:tcMar>
              <w:top w:w="100" w:type="dxa"/>
              <w:left w:w="100" w:type="dxa"/>
              <w:bottom w:w="100" w:type="dxa"/>
              <w:right w:w="100" w:type="dxa"/>
            </w:tcMar>
          </w:tcPr>
          <w:p w14:paraId="0000022B" w14:textId="77777777" w:rsidR="00E75EC0" w:rsidRPr="009D3FB9" w:rsidRDefault="00B64B68">
            <w:pPr>
              <w:widowControl w:val="0"/>
              <w:rPr>
                <w:b/>
              </w:rPr>
            </w:pPr>
            <w:r w:rsidRPr="009D3FB9">
              <w:rPr>
                <w:b/>
              </w:rPr>
              <w:t>Manual de usuario</w:t>
            </w:r>
          </w:p>
        </w:tc>
        <w:tc>
          <w:tcPr>
            <w:tcW w:w="11861" w:type="dxa"/>
            <w:gridSpan w:val="2"/>
            <w:shd w:val="clear" w:color="auto" w:fill="auto"/>
            <w:tcMar>
              <w:top w:w="100" w:type="dxa"/>
              <w:left w:w="100" w:type="dxa"/>
              <w:bottom w:w="100" w:type="dxa"/>
              <w:right w:w="100" w:type="dxa"/>
            </w:tcMar>
          </w:tcPr>
          <w:p w14:paraId="0000022C" w14:textId="77777777" w:rsidR="00E75EC0" w:rsidRPr="009D3FB9" w:rsidRDefault="00B64B68">
            <w:pPr>
              <w:widowControl w:val="0"/>
            </w:pPr>
            <w:r w:rsidRPr="009D3FB9">
              <w:rPr>
                <w:b/>
              </w:rPr>
              <w:t>Manual de usuario</w:t>
            </w:r>
            <w:r w:rsidRPr="009D3FB9">
              <w:br/>
              <w:t>El propósito de este documento es brindar la información necesaria para el adecuado uso de un equipo, enseñando a los usuarios a utilizar las funciones y procesos de una forma correcta y efectiva, deben de ser entendibles y de fácil consulta. En su elaboración, suele incluir ilustraciones y gráficos, con instrucciones sencillas.</w:t>
            </w:r>
          </w:p>
        </w:tc>
      </w:tr>
      <w:tr w:rsidR="009D3FB9" w:rsidRPr="009D3FB9" w14:paraId="0FEFB84A" w14:textId="77777777">
        <w:trPr>
          <w:trHeight w:val="420"/>
        </w:trPr>
        <w:tc>
          <w:tcPr>
            <w:tcW w:w="1551" w:type="dxa"/>
            <w:shd w:val="clear" w:color="auto" w:fill="auto"/>
            <w:tcMar>
              <w:top w:w="100" w:type="dxa"/>
              <w:left w:w="100" w:type="dxa"/>
              <w:bottom w:w="100" w:type="dxa"/>
              <w:right w:w="100" w:type="dxa"/>
            </w:tcMar>
          </w:tcPr>
          <w:p w14:paraId="0000022E" w14:textId="77777777" w:rsidR="00E75EC0" w:rsidRPr="009D3FB9" w:rsidRDefault="00B64B68">
            <w:pPr>
              <w:widowControl w:val="0"/>
              <w:rPr>
                <w:b/>
              </w:rPr>
            </w:pPr>
            <w:r w:rsidRPr="009D3FB9">
              <w:rPr>
                <w:b/>
              </w:rPr>
              <w:t>Manual de fabricante</w:t>
            </w:r>
          </w:p>
        </w:tc>
        <w:tc>
          <w:tcPr>
            <w:tcW w:w="11861" w:type="dxa"/>
            <w:gridSpan w:val="2"/>
            <w:shd w:val="clear" w:color="auto" w:fill="auto"/>
            <w:tcMar>
              <w:top w:w="100" w:type="dxa"/>
              <w:left w:w="100" w:type="dxa"/>
              <w:bottom w:w="100" w:type="dxa"/>
              <w:right w:w="100" w:type="dxa"/>
            </w:tcMar>
          </w:tcPr>
          <w:p w14:paraId="0000022F"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rPr>
                <w:b/>
              </w:rPr>
              <w:t>Manual de fabricante</w:t>
            </w:r>
            <w:r w:rsidRPr="009D3FB9">
              <w:rPr>
                <w:rFonts w:ascii="Times New Roman" w:eastAsia="Times New Roman" w:hAnsi="Times New Roman" w:cs="Times New Roman"/>
                <w:sz w:val="24"/>
                <w:szCs w:val="24"/>
              </w:rPr>
              <w:br/>
            </w:r>
            <w:r w:rsidRPr="009D3FB9">
              <w:t xml:space="preserve">También conocido como manual de instrucciones, dado que debe de cumplir con </w:t>
            </w:r>
            <w:r w:rsidRPr="009D3FB9">
              <w:rPr>
                <w:b/>
                <w:i/>
              </w:rPr>
              <w:t>todas</w:t>
            </w:r>
            <w:r w:rsidRPr="009D3FB9">
              <w:t xml:space="preserve"> las recomendaciones proporcionadas por el fabricante para evitar fallos y averías en los equipos y así, hacer el mejor uso de estos. Brinda información relevante acerca del empaque, transporte, cuidados especiales, así como de instalación.</w:t>
            </w:r>
          </w:p>
        </w:tc>
      </w:tr>
    </w:tbl>
    <w:p w14:paraId="00000231" w14:textId="77777777" w:rsidR="00E75EC0" w:rsidRPr="009D3FB9" w:rsidRDefault="00E75EC0">
      <w:pPr>
        <w:rPr>
          <w:b/>
        </w:rPr>
      </w:pPr>
    </w:p>
    <w:p w14:paraId="00000232" w14:textId="77777777" w:rsidR="00E75EC0" w:rsidRPr="009D3FB9" w:rsidRDefault="00E75EC0">
      <w:pPr>
        <w:rPr>
          <w:b/>
        </w:rPr>
      </w:pPr>
    </w:p>
    <w:p w14:paraId="00000233" w14:textId="77777777" w:rsidR="00E75EC0" w:rsidRPr="009D3FB9" w:rsidRDefault="00B64B68">
      <w:pPr>
        <w:numPr>
          <w:ilvl w:val="0"/>
          <w:numId w:val="1"/>
        </w:numPr>
        <w:pBdr>
          <w:top w:val="nil"/>
          <w:left w:val="nil"/>
          <w:bottom w:val="nil"/>
          <w:right w:val="nil"/>
          <w:between w:val="nil"/>
        </w:pBdr>
        <w:rPr>
          <w:b/>
        </w:rPr>
      </w:pPr>
      <w:r w:rsidRPr="009D3FB9">
        <w:rPr>
          <w:b/>
        </w:rPr>
        <w:t>Seguridad y salud en el trabajo</w:t>
      </w:r>
    </w:p>
    <w:tbl>
      <w:tblPr>
        <w:tblStyle w:val="af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9D3FB9" w:rsidRPr="009D3FB9" w14:paraId="7A7DA6ED" w14:textId="77777777">
        <w:trPr>
          <w:trHeight w:val="444"/>
        </w:trPr>
        <w:tc>
          <w:tcPr>
            <w:tcW w:w="13422" w:type="dxa"/>
            <w:shd w:val="clear" w:color="auto" w:fill="8DB3E2"/>
            <w:vAlign w:val="center"/>
          </w:tcPr>
          <w:p w14:paraId="00000234" w14:textId="77777777" w:rsidR="00E75EC0" w:rsidRPr="009D3FB9" w:rsidRDefault="00B64B68">
            <w:pPr>
              <w:keepNext/>
              <w:keepLines/>
              <w:pBdr>
                <w:top w:val="nil"/>
                <w:left w:val="nil"/>
                <w:bottom w:val="nil"/>
                <w:right w:val="nil"/>
                <w:between w:val="nil"/>
              </w:pBdr>
              <w:spacing w:line="276" w:lineRule="auto"/>
              <w:jc w:val="center"/>
            </w:pPr>
            <w:r w:rsidRPr="009D3FB9">
              <w:t>Cuadro de texto</w:t>
            </w:r>
          </w:p>
        </w:tc>
      </w:tr>
      <w:tr w:rsidR="009D3FB9" w:rsidRPr="009D3FB9" w14:paraId="4179CD35" w14:textId="77777777">
        <w:tc>
          <w:tcPr>
            <w:tcW w:w="13422" w:type="dxa"/>
          </w:tcPr>
          <w:p w14:paraId="00000235"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t>La seguridad es una premisa para todos los seres humanos, cuidar la integridad de cada individuo de una organización debe ser responsabilidad de todos y cada uno de los miembros de estas. Es así como las instituciones encargadas de velar por la seguridad y salud en el trabajo han diseñado e implementado diferentes medidas y estrategias que permitan cumplir con esta premisa.</w:t>
            </w:r>
          </w:p>
        </w:tc>
      </w:tr>
    </w:tbl>
    <w:p w14:paraId="00000236" w14:textId="77777777" w:rsidR="00E75EC0" w:rsidRPr="009D3FB9" w:rsidRDefault="00E75EC0">
      <w:pPr>
        <w:rPr>
          <w:b/>
        </w:rPr>
      </w:pPr>
    </w:p>
    <w:p w14:paraId="00000237" w14:textId="77777777" w:rsidR="00E75EC0" w:rsidRPr="009D3FB9" w:rsidRDefault="00E75EC0">
      <w:pPr>
        <w:rPr>
          <w:b/>
        </w:rPr>
      </w:pPr>
    </w:p>
    <w:tbl>
      <w:tblPr>
        <w:tblStyle w:val="af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9D3FB9" w:rsidRPr="009D3FB9" w14:paraId="78C22E83" w14:textId="77777777">
        <w:trPr>
          <w:trHeight w:val="460"/>
        </w:trPr>
        <w:tc>
          <w:tcPr>
            <w:tcW w:w="1731" w:type="dxa"/>
            <w:shd w:val="clear" w:color="auto" w:fill="C9DAF8"/>
            <w:tcMar>
              <w:top w:w="100" w:type="dxa"/>
              <w:left w:w="100" w:type="dxa"/>
              <w:bottom w:w="100" w:type="dxa"/>
              <w:right w:w="100" w:type="dxa"/>
            </w:tcMar>
          </w:tcPr>
          <w:p w14:paraId="00000238" w14:textId="77777777" w:rsidR="00E75EC0" w:rsidRPr="009D3FB9" w:rsidRDefault="00B64B68">
            <w:pPr>
              <w:widowControl w:val="0"/>
              <w:jc w:val="center"/>
              <w:rPr>
                <w:b/>
              </w:rPr>
            </w:pPr>
            <w:r w:rsidRPr="009D3FB9">
              <w:rPr>
                <w:b/>
              </w:rPr>
              <w:t>Tipo de recurso</w:t>
            </w:r>
          </w:p>
        </w:tc>
        <w:tc>
          <w:tcPr>
            <w:tcW w:w="11681" w:type="dxa"/>
            <w:gridSpan w:val="2"/>
            <w:shd w:val="clear" w:color="auto" w:fill="C9DAF8"/>
            <w:tcMar>
              <w:top w:w="100" w:type="dxa"/>
              <w:left w:w="100" w:type="dxa"/>
              <w:bottom w:w="100" w:type="dxa"/>
              <w:right w:w="100" w:type="dxa"/>
            </w:tcMar>
          </w:tcPr>
          <w:p w14:paraId="00000239" w14:textId="77777777" w:rsidR="00E75EC0" w:rsidRPr="009D3FB9" w:rsidRDefault="00B64B68">
            <w:pPr>
              <w:keepNext/>
              <w:keepLines/>
              <w:widowControl w:val="0"/>
              <w:pBdr>
                <w:top w:val="nil"/>
                <w:left w:val="nil"/>
                <w:bottom w:val="nil"/>
                <w:right w:val="nil"/>
                <w:between w:val="nil"/>
              </w:pBdr>
              <w:spacing w:after="60"/>
              <w:jc w:val="center"/>
            </w:pPr>
            <w:bookmarkStart w:id="49" w:name="_heading=h.2s8eyo1" w:colFirst="0" w:colLast="0"/>
            <w:bookmarkEnd w:id="49"/>
            <w:r w:rsidRPr="009D3FB9">
              <w:t>Infografía interactiva Punto caliente</w:t>
            </w:r>
          </w:p>
        </w:tc>
      </w:tr>
      <w:tr w:rsidR="009D3FB9" w:rsidRPr="009D3FB9" w14:paraId="4C7F43A3" w14:textId="77777777">
        <w:trPr>
          <w:trHeight w:val="420"/>
        </w:trPr>
        <w:tc>
          <w:tcPr>
            <w:tcW w:w="1731" w:type="dxa"/>
            <w:shd w:val="clear" w:color="auto" w:fill="auto"/>
            <w:tcMar>
              <w:top w:w="100" w:type="dxa"/>
              <w:left w:w="100" w:type="dxa"/>
              <w:bottom w:w="100" w:type="dxa"/>
              <w:right w:w="100" w:type="dxa"/>
            </w:tcMar>
          </w:tcPr>
          <w:p w14:paraId="0000023B" w14:textId="77777777" w:rsidR="00E75EC0" w:rsidRPr="009D3FB9" w:rsidRDefault="00B64B68">
            <w:pPr>
              <w:widowControl w:val="0"/>
              <w:rPr>
                <w:b/>
              </w:rPr>
            </w:pPr>
            <w:r w:rsidRPr="009D3FB9">
              <w:rPr>
                <w:b/>
              </w:rPr>
              <w:t>Texto introductorio</w:t>
            </w:r>
          </w:p>
        </w:tc>
        <w:tc>
          <w:tcPr>
            <w:tcW w:w="11681" w:type="dxa"/>
            <w:gridSpan w:val="2"/>
            <w:shd w:val="clear" w:color="auto" w:fill="auto"/>
            <w:tcMar>
              <w:top w:w="100" w:type="dxa"/>
              <w:left w:w="100" w:type="dxa"/>
              <w:bottom w:w="100" w:type="dxa"/>
              <w:right w:w="100" w:type="dxa"/>
            </w:tcMar>
          </w:tcPr>
          <w:p w14:paraId="0000023C" w14:textId="77777777" w:rsidR="00E75EC0" w:rsidRPr="009D3FB9" w:rsidRDefault="00B64B68">
            <w:pPr>
              <w:widowControl w:val="0"/>
            </w:pPr>
            <w:r w:rsidRPr="009D3FB9">
              <w:t>A continuación, se presentan los elementos que deben ser considerados para garantizar la seguridad y salud en el trabajo.</w:t>
            </w:r>
          </w:p>
        </w:tc>
      </w:tr>
      <w:tr w:rsidR="009D3FB9" w:rsidRPr="009D3FB9" w14:paraId="4713FA93" w14:textId="77777777">
        <w:trPr>
          <w:trHeight w:val="420"/>
        </w:trPr>
        <w:tc>
          <w:tcPr>
            <w:tcW w:w="13412" w:type="dxa"/>
            <w:gridSpan w:val="3"/>
            <w:shd w:val="clear" w:color="auto" w:fill="auto"/>
            <w:tcMar>
              <w:top w:w="100" w:type="dxa"/>
              <w:left w:w="100" w:type="dxa"/>
              <w:bottom w:w="100" w:type="dxa"/>
              <w:right w:w="100" w:type="dxa"/>
            </w:tcMar>
          </w:tcPr>
          <w:p w14:paraId="0000023E" w14:textId="77777777" w:rsidR="00E75EC0" w:rsidRPr="009D3FB9" w:rsidRDefault="00E75EC0">
            <w:pPr>
              <w:widowControl w:val="0"/>
            </w:pPr>
          </w:p>
          <w:p w14:paraId="0000023F" w14:textId="77777777" w:rsidR="00E75EC0" w:rsidRPr="009D3FB9" w:rsidRDefault="00000000">
            <w:pPr>
              <w:widowControl w:val="0"/>
              <w:jc w:val="center"/>
            </w:pPr>
            <w:sdt>
              <w:sdtPr>
                <w:tag w:val="goog_rdk_42"/>
                <w:id w:val="-1834745283"/>
              </w:sdtPr>
              <w:sdtContent>
                <w:commentRangeStart w:id="50"/>
              </w:sdtContent>
            </w:sdt>
            <w:r w:rsidR="00B64B68" w:rsidRPr="009D3FB9">
              <w:rPr>
                <w:noProof/>
                <w:lang w:val="es-CO"/>
              </w:rPr>
              <w:drawing>
                <wp:inline distT="0" distB="0" distL="0" distR="0" wp14:anchorId="21BA8B97" wp14:editId="0C89F068">
                  <wp:extent cx="1133475" cy="904875"/>
                  <wp:effectExtent l="0" t="0" r="0" b="0"/>
                  <wp:docPr id="3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1133475" cy="904875"/>
                          </a:xfrm>
                          <a:prstGeom prst="rect">
                            <a:avLst/>
                          </a:prstGeom>
                          <a:ln/>
                        </pic:spPr>
                      </pic:pic>
                    </a:graphicData>
                  </a:graphic>
                </wp:inline>
              </w:drawing>
            </w:r>
            <w:r w:rsidR="00B64B68" w:rsidRPr="009D3FB9">
              <w:rPr>
                <w:noProof/>
                <w:lang w:val="es-CO"/>
              </w:rPr>
              <w:drawing>
                <wp:inline distT="0" distB="0" distL="0" distR="0" wp14:anchorId="22D88360" wp14:editId="6734B930">
                  <wp:extent cx="1037059" cy="943840"/>
                  <wp:effectExtent l="0" t="0" r="0" b="0"/>
                  <wp:docPr id="3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037059" cy="943840"/>
                          </a:xfrm>
                          <a:prstGeom prst="rect">
                            <a:avLst/>
                          </a:prstGeom>
                          <a:ln/>
                        </pic:spPr>
                      </pic:pic>
                    </a:graphicData>
                  </a:graphic>
                </wp:inline>
              </w:drawing>
            </w:r>
            <w:r w:rsidR="00B64B68" w:rsidRPr="009D3FB9">
              <w:rPr>
                <w:noProof/>
                <w:lang w:val="es-CO"/>
              </w:rPr>
              <w:drawing>
                <wp:inline distT="0" distB="0" distL="0" distR="0" wp14:anchorId="6CB152EE" wp14:editId="69C77543">
                  <wp:extent cx="1046171" cy="763131"/>
                  <wp:effectExtent l="0" t="0" r="0" b="0"/>
                  <wp:docPr id="3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1046171" cy="763131"/>
                          </a:xfrm>
                          <a:prstGeom prst="rect">
                            <a:avLst/>
                          </a:prstGeom>
                          <a:ln/>
                        </pic:spPr>
                      </pic:pic>
                    </a:graphicData>
                  </a:graphic>
                </wp:inline>
              </w:drawing>
            </w:r>
            <w:r w:rsidR="00B64B68" w:rsidRPr="009D3FB9">
              <w:t xml:space="preserve"> </w:t>
            </w:r>
            <w:r w:rsidR="00B64B68" w:rsidRPr="009D3FB9">
              <w:rPr>
                <w:noProof/>
                <w:lang w:val="es-CO"/>
              </w:rPr>
              <w:drawing>
                <wp:inline distT="0" distB="0" distL="0" distR="0" wp14:anchorId="23EA6E79" wp14:editId="739CD758">
                  <wp:extent cx="1116701" cy="941382"/>
                  <wp:effectExtent l="0" t="0" r="0" b="0"/>
                  <wp:docPr id="3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116701" cy="941382"/>
                          </a:xfrm>
                          <a:prstGeom prst="rect">
                            <a:avLst/>
                          </a:prstGeom>
                          <a:ln/>
                        </pic:spPr>
                      </pic:pic>
                    </a:graphicData>
                  </a:graphic>
                </wp:inline>
              </w:drawing>
            </w:r>
            <w:r w:rsidR="00B64B68" w:rsidRPr="009D3FB9">
              <w:t xml:space="preserve"> </w:t>
            </w:r>
            <w:r w:rsidR="00B64B68" w:rsidRPr="009D3FB9">
              <w:rPr>
                <w:noProof/>
                <w:lang w:val="es-CO"/>
              </w:rPr>
              <w:drawing>
                <wp:inline distT="0" distB="0" distL="0" distR="0" wp14:anchorId="62FE3E6E" wp14:editId="4EADFEB7">
                  <wp:extent cx="866427" cy="1001807"/>
                  <wp:effectExtent l="0" t="0" r="0" b="0"/>
                  <wp:docPr id="3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866427" cy="1001807"/>
                          </a:xfrm>
                          <a:prstGeom prst="rect">
                            <a:avLst/>
                          </a:prstGeom>
                          <a:ln/>
                        </pic:spPr>
                      </pic:pic>
                    </a:graphicData>
                  </a:graphic>
                </wp:inline>
              </w:drawing>
            </w:r>
            <w:r w:rsidR="00B64B68" w:rsidRPr="009D3FB9">
              <w:rPr>
                <w:noProof/>
                <w:lang w:val="es-CO"/>
              </w:rPr>
              <w:drawing>
                <wp:inline distT="0" distB="0" distL="0" distR="0" wp14:anchorId="04119CE2" wp14:editId="32BC3AE2">
                  <wp:extent cx="1041347" cy="1000643"/>
                  <wp:effectExtent l="0" t="0" r="0" b="0"/>
                  <wp:docPr id="3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1041347" cy="1000643"/>
                          </a:xfrm>
                          <a:prstGeom prst="rect">
                            <a:avLst/>
                          </a:prstGeom>
                          <a:ln/>
                        </pic:spPr>
                      </pic:pic>
                    </a:graphicData>
                  </a:graphic>
                </wp:inline>
              </w:drawing>
            </w:r>
            <w:r w:rsidR="00B64B68" w:rsidRPr="009D3FB9">
              <w:rPr>
                <w:noProof/>
                <w:lang w:val="es-CO"/>
              </w:rPr>
              <w:drawing>
                <wp:inline distT="0" distB="0" distL="0" distR="0" wp14:anchorId="7A2BAD17" wp14:editId="789C4603">
                  <wp:extent cx="964704" cy="997591"/>
                  <wp:effectExtent l="0" t="0" r="0" b="0"/>
                  <wp:docPr id="3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964704" cy="997591"/>
                          </a:xfrm>
                          <a:prstGeom prst="rect">
                            <a:avLst/>
                          </a:prstGeom>
                          <a:ln/>
                        </pic:spPr>
                      </pic:pic>
                    </a:graphicData>
                  </a:graphic>
                </wp:inline>
              </w:drawing>
            </w:r>
          </w:p>
          <w:commentRangeEnd w:id="50"/>
          <w:p w14:paraId="00000240" w14:textId="77777777" w:rsidR="00E75EC0" w:rsidRPr="009D3FB9" w:rsidRDefault="00B64B68">
            <w:pPr>
              <w:widowControl w:val="0"/>
              <w:jc w:val="center"/>
            </w:pPr>
            <w:r w:rsidRPr="009D3FB9">
              <w:commentReference w:id="50"/>
            </w:r>
          </w:p>
          <w:p w14:paraId="00000241" w14:textId="77777777" w:rsidR="00E75EC0" w:rsidRPr="009D3FB9" w:rsidRDefault="00E75EC0">
            <w:pPr>
              <w:widowControl w:val="0"/>
              <w:jc w:val="center"/>
            </w:pPr>
          </w:p>
          <w:p w14:paraId="00000242" w14:textId="77777777" w:rsidR="00E75EC0" w:rsidRPr="009D3FB9" w:rsidRDefault="00E75EC0">
            <w:pPr>
              <w:widowControl w:val="0"/>
            </w:pPr>
          </w:p>
        </w:tc>
      </w:tr>
      <w:tr w:rsidR="009D3FB9" w:rsidRPr="009D3FB9" w14:paraId="6480BC58" w14:textId="77777777">
        <w:trPr>
          <w:trHeight w:val="420"/>
        </w:trPr>
        <w:tc>
          <w:tcPr>
            <w:tcW w:w="1731" w:type="dxa"/>
            <w:shd w:val="clear" w:color="auto" w:fill="auto"/>
            <w:tcMar>
              <w:top w:w="100" w:type="dxa"/>
              <w:left w:w="100" w:type="dxa"/>
              <w:bottom w:w="100" w:type="dxa"/>
              <w:right w:w="100" w:type="dxa"/>
            </w:tcMar>
          </w:tcPr>
          <w:p w14:paraId="00000245" w14:textId="77777777" w:rsidR="00E75EC0" w:rsidRPr="009D3FB9" w:rsidRDefault="00B64B68">
            <w:pPr>
              <w:widowControl w:val="0"/>
              <w:rPr>
                <w:b/>
              </w:rPr>
            </w:pPr>
            <w:r w:rsidRPr="009D3FB9">
              <w:rPr>
                <w:b/>
              </w:rPr>
              <w:t>Código de la imagen</w:t>
            </w:r>
          </w:p>
        </w:tc>
        <w:tc>
          <w:tcPr>
            <w:tcW w:w="11681" w:type="dxa"/>
            <w:gridSpan w:val="2"/>
            <w:shd w:val="clear" w:color="auto" w:fill="auto"/>
            <w:tcMar>
              <w:top w:w="100" w:type="dxa"/>
              <w:left w:w="100" w:type="dxa"/>
              <w:bottom w:w="100" w:type="dxa"/>
              <w:right w:w="100" w:type="dxa"/>
            </w:tcMar>
          </w:tcPr>
          <w:p w14:paraId="00000246" w14:textId="77777777" w:rsidR="00E75EC0" w:rsidRPr="009D3FB9" w:rsidRDefault="00B64B68">
            <w:pPr>
              <w:widowControl w:val="0"/>
            </w:pPr>
            <w:r w:rsidRPr="009D3FB9">
              <w:rPr>
                <w:b/>
              </w:rPr>
              <w:t xml:space="preserve">Imagen: </w:t>
            </w:r>
            <w:r w:rsidRPr="009D3FB9">
              <w:t>839317_i23</w:t>
            </w:r>
          </w:p>
        </w:tc>
      </w:tr>
      <w:tr w:rsidR="009D3FB9" w:rsidRPr="009D3FB9" w14:paraId="3340F5C0" w14:textId="77777777">
        <w:tc>
          <w:tcPr>
            <w:tcW w:w="1731" w:type="dxa"/>
            <w:shd w:val="clear" w:color="auto" w:fill="auto"/>
            <w:tcMar>
              <w:top w:w="100" w:type="dxa"/>
              <w:left w:w="100" w:type="dxa"/>
              <w:bottom w:w="100" w:type="dxa"/>
              <w:right w:w="100" w:type="dxa"/>
            </w:tcMar>
          </w:tcPr>
          <w:p w14:paraId="00000248" w14:textId="77777777" w:rsidR="00E75EC0" w:rsidRPr="009D3FB9" w:rsidRDefault="00B64B68">
            <w:pPr>
              <w:widowControl w:val="0"/>
              <w:rPr>
                <w:b/>
              </w:rPr>
            </w:pPr>
            <w:r w:rsidRPr="009D3FB9">
              <w:rPr>
                <w:b/>
              </w:rPr>
              <w:t>Punto caliente 1</w:t>
            </w:r>
          </w:p>
        </w:tc>
        <w:tc>
          <w:tcPr>
            <w:tcW w:w="6880" w:type="dxa"/>
            <w:shd w:val="clear" w:color="auto" w:fill="auto"/>
            <w:tcMar>
              <w:top w:w="100" w:type="dxa"/>
              <w:left w:w="100" w:type="dxa"/>
              <w:bottom w:w="100" w:type="dxa"/>
              <w:right w:w="100" w:type="dxa"/>
            </w:tcMar>
          </w:tcPr>
          <w:p w14:paraId="00000249" w14:textId="77777777" w:rsidR="00E75EC0" w:rsidRPr="009D3FB9" w:rsidRDefault="00B64B68">
            <w:pPr>
              <w:widowControl w:val="0"/>
              <w:rPr>
                <w:b/>
              </w:rPr>
            </w:pPr>
            <w:r w:rsidRPr="009D3FB9">
              <w:rPr>
                <w:b/>
              </w:rPr>
              <w:t>Elementos de protección</w:t>
            </w:r>
          </w:p>
          <w:p w14:paraId="0000024A"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t>Los elementos de protección personal, también conocidos como EPP, son utilizados dependiendo de cada actividad y su función es la protección ante los posibles riesgos o amenazas en seguridad que atenten contra de la integridad del trabajador. Cada trabajador los debe portar de forma individual y personal, no deben ser compartidos, ni reutilizados después de su vida útil o deterioro. Los EPP más utilizados en el taller son: gafas de seguridad, guantes de nitrilo, tapabocas, de ser necesario, también pueden solicitarse Botas de seguridad y protección auditiva.</w:t>
            </w:r>
          </w:p>
        </w:tc>
        <w:tc>
          <w:tcPr>
            <w:tcW w:w="4801" w:type="dxa"/>
            <w:shd w:val="clear" w:color="auto" w:fill="auto"/>
            <w:tcMar>
              <w:top w:w="100" w:type="dxa"/>
              <w:left w:w="100" w:type="dxa"/>
              <w:bottom w:w="100" w:type="dxa"/>
              <w:right w:w="100" w:type="dxa"/>
            </w:tcMar>
          </w:tcPr>
          <w:p w14:paraId="0000024B" w14:textId="77777777" w:rsidR="00E75EC0" w:rsidRPr="009D3FB9" w:rsidRDefault="00000000">
            <w:pPr>
              <w:widowControl w:val="0"/>
            </w:pPr>
            <w:sdt>
              <w:sdtPr>
                <w:tag w:val="goog_rdk_43"/>
                <w:id w:val="1938560457"/>
              </w:sdtPr>
              <w:sdtContent>
                <w:commentRangeStart w:id="51"/>
              </w:sdtContent>
            </w:sdt>
            <w:r w:rsidR="00B64B68" w:rsidRPr="009D3FB9">
              <w:rPr>
                <w:noProof/>
                <w:lang w:val="es-CO"/>
              </w:rPr>
              <w:drawing>
                <wp:inline distT="0" distB="0" distL="0" distR="0" wp14:anchorId="1E36C845" wp14:editId="36ADB730">
                  <wp:extent cx="1692400" cy="1351076"/>
                  <wp:effectExtent l="0" t="0" r="0" b="0"/>
                  <wp:docPr id="3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1692400" cy="1351076"/>
                          </a:xfrm>
                          <a:prstGeom prst="rect">
                            <a:avLst/>
                          </a:prstGeom>
                          <a:ln/>
                        </pic:spPr>
                      </pic:pic>
                    </a:graphicData>
                  </a:graphic>
                </wp:inline>
              </w:drawing>
            </w:r>
            <w:commentRangeEnd w:id="51"/>
            <w:r w:rsidR="00B64B68" w:rsidRPr="009D3FB9">
              <w:commentReference w:id="51"/>
            </w:r>
          </w:p>
          <w:p w14:paraId="0000024C" w14:textId="77777777" w:rsidR="00E75EC0" w:rsidRPr="009D3FB9" w:rsidRDefault="00B64B68">
            <w:pPr>
              <w:widowControl w:val="0"/>
            </w:pPr>
            <w:r w:rsidRPr="009D3FB9">
              <w:rPr>
                <w:b/>
              </w:rPr>
              <w:t xml:space="preserve">Imagen: </w:t>
            </w:r>
            <w:r w:rsidRPr="009D3FB9">
              <w:t>839317_i24</w:t>
            </w:r>
          </w:p>
        </w:tc>
      </w:tr>
      <w:tr w:rsidR="009D3FB9" w:rsidRPr="009D3FB9" w14:paraId="0264B551" w14:textId="77777777">
        <w:tc>
          <w:tcPr>
            <w:tcW w:w="1731" w:type="dxa"/>
            <w:shd w:val="clear" w:color="auto" w:fill="auto"/>
            <w:tcMar>
              <w:top w:w="100" w:type="dxa"/>
              <w:left w:w="100" w:type="dxa"/>
              <w:bottom w:w="100" w:type="dxa"/>
              <w:right w:w="100" w:type="dxa"/>
            </w:tcMar>
          </w:tcPr>
          <w:p w14:paraId="0000024D" w14:textId="77777777" w:rsidR="00E75EC0" w:rsidRPr="009D3FB9" w:rsidRDefault="00B64B68">
            <w:pPr>
              <w:widowControl w:val="0"/>
              <w:rPr>
                <w:b/>
              </w:rPr>
            </w:pPr>
            <w:r w:rsidRPr="009D3FB9">
              <w:rPr>
                <w:b/>
              </w:rPr>
              <w:t>Punto caliente 2</w:t>
            </w:r>
          </w:p>
        </w:tc>
        <w:tc>
          <w:tcPr>
            <w:tcW w:w="6880" w:type="dxa"/>
            <w:shd w:val="clear" w:color="auto" w:fill="auto"/>
            <w:tcMar>
              <w:top w:w="100" w:type="dxa"/>
              <w:left w:w="100" w:type="dxa"/>
              <w:bottom w:w="100" w:type="dxa"/>
              <w:right w:w="100" w:type="dxa"/>
            </w:tcMar>
          </w:tcPr>
          <w:p w14:paraId="0000024E" w14:textId="77777777" w:rsidR="00E75EC0" w:rsidRPr="009D3FB9" w:rsidRDefault="00B64B68">
            <w:pPr>
              <w:widowControl w:val="0"/>
              <w:rPr>
                <w:b/>
              </w:rPr>
            </w:pPr>
            <w:r w:rsidRPr="009D3FB9">
              <w:rPr>
                <w:b/>
              </w:rPr>
              <w:t>Prevención de riesgos</w:t>
            </w:r>
          </w:p>
          <w:p w14:paraId="0000024F" w14:textId="77777777" w:rsidR="00E75EC0" w:rsidRPr="009D3FB9" w:rsidRDefault="00B64B68">
            <w:pPr>
              <w:widowControl w:val="0"/>
            </w:pPr>
            <w:r w:rsidRPr="009D3FB9">
              <w:t>Las organizaciones realizan diferentes acciones encaminadas a la prevención de riesgos que puedan afectar la integridad de sus colaboradores, pero también de su infraestructura, la cual representa un patrimonio a proteger. Actualmente, es tan importante este aspecto, que los gobiernos han tomado medidas para que se cumplan con mandatos obligatorios y con condiciones diferentes para cada sector productivo. Esto debe estar acompañado de un plan de emergencias.</w:t>
            </w:r>
          </w:p>
        </w:tc>
        <w:tc>
          <w:tcPr>
            <w:tcW w:w="4801" w:type="dxa"/>
            <w:shd w:val="clear" w:color="auto" w:fill="auto"/>
            <w:tcMar>
              <w:top w:w="100" w:type="dxa"/>
              <w:left w:w="100" w:type="dxa"/>
              <w:bottom w:w="100" w:type="dxa"/>
              <w:right w:w="100" w:type="dxa"/>
            </w:tcMar>
          </w:tcPr>
          <w:p w14:paraId="00000250" w14:textId="77777777" w:rsidR="00E75EC0" w:rsidRPr="009D3FB9" w:rsidRDefault="00000000">
            <w:pPr>
              <w:widowControl w:val="0"/>
            </w:pPr>
            <w:sdt>
              <w:sdtPr>
                <w:tag w:val="goog_rdk_44"/>
                <w:id w:val="-1136638062"/>
              </w:sdtPr>
              <w:sdtContent>
                <w:commentRangeStart w:id="52"/>
              </w:sdtContent>
            </w:sdt>
            <w:r w:rsidR="00B64B68" w:rsidRPr="009D3FB9">
              <w:rPr>
                <w:noProof/>
                <w:lang w:val="es-CO"/>
              </w:rPr>
              <w:drawing>
                <wp:inline distT="0" distB="0" distL="0" distR="0" wp14:anchorId="41598826" wp14:editId="22C9003C">
                  <wp:extent cx="1620189" cy="1474553"/>
                  <wp:effectExtent l="0" t="0" r="0" b="0"/>
                  <wp:docPr id="35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620189" cy="1474553"/>
                          </a:xfrm>
                          <a:prstGeom prst="rect">
                            <a:avLst/>
                          </a:prstGeom>
                          <a:ln/>
                        </pic:spPr>
                      </pic:pic>
                    </a:graphicData>
                  </a:graphic>
                </wp:inline>
              </w:drawing>
            </w:r>
            <w:commentRangeEnd w:id="52"/>
            <w:r w:rsidR="00B64B68" w:rsidRPr="009D3FB9">
              <w:commentReference w:id="52"/>
            </w:r>
          </w:p>
          <w:p w14:paraId="00000251" w14:textId="77777777" w:rsidR="00E75EC0" w:rsidRPr="009D3FB9" w:rsidRDefault="00B64B68">
            <w:pPr>
              <w:widowControl w:val="0"/>
            </w:pPr>
            <w:r w:rsidRPr="009D3FB9">
              <w:rPr>
                <w:b/>
              </w:rPr>
              <w:t xml:space="preserve">Imagen: </w:t>
            </w:r>
            <w:r w:rsidRPr="009D3FB9">
              <w:t>839317_i25</w:t>
            </w:r>
          </w:p>
          <w:p w14:paraId="00000252" w14:textId="77777777" w:rsidR="00E75EC0" w:rsidRPr="009D3FB9" w:rsidRDefault="00E75EC0">
            <w:pPr>
              <w:widowControl w:val="0"/>
            </w:pPr>
          </w:p>
        </w:tc>
      </w:tr>
      <w:tr w:rsidR="009D3FB9" w:rsidRPr="009D3FB9" w14:paraId="393930C6" w14:textId="77777777">
        <w:tc>
          <w:tcPr>
            <w:tcW w:w="1731" w:type="dxa"/>
            <w:shd w:val="clear" w:color="auto" w:fill="auto"/>
            <w:tcMar>
              <w:top w:w="100" w:type="dxa"/>
              <w:left w:w="100" w:type="dxa"/>
              <w:bottom w:w="100" w:type="dxa"/>
              <w:right w:w="100" w:type="dxa"/>
            </w:tcMar>
          </w:tcPr>
          <w:p w14:paraId="00000253" w14:textId="77777777" w:rsidR="00E75EC0" w:rsidRPr="009D3FB9" w:rsidRDefault="00B64B68">
            <w:pPr>
              <w:widowControl w:val="0"/>
              <w:rPr>
                <w:b/>
              </w:rPr>
            </w:pPr>
            <w:r w:rsidRPr="009D3FB9">
              <w:rPr>
                <w:b/>
              </w:rPr>
              <w:t>Punto caliente 3</w:t>
            </w:r>
          </w:p>
        </w:tc>
        <w:tc>
          <w:tcPr>
            <w:tcW w:w="6880" w:type="dxa"/>
            <w:shd w:val="clear" w:color="auto" w:fill="auto"/>
            <w:tcMar>
              <w:top w:w="100" w:type="dxa"/>
              <w:left w:w="100" w:type="dxa"/>
              <w:bottom w:w="100" w:type="dxa"/>
              <w:right w:w="100" w:type="dxa"/>
            </w:tcMar>
          </w:tcPr>
          <w:p w14:paraId="00000254" w14:textId="77777777" w:rsidR="00E75EC0" w:rsidRPr="009D3FB9" w:rsidRDefault="00B64B68">
            <w:pPr>
              <w:widowControl w:val="0"/>
              <w:rPr>
                <w:b/>
              </w:rPr>
            </w:pPr>
            <w:r w:rsidRPr="009D3FB9">
              <w:rPr>
                <w:b/>
              </w:rPr>
              <w:t>Acondicionamiento del sitio de trabajo</w:t>
            </w:r>
          </w:p>
          <w:p w14:paraId="00000255" w14:textId="77777777" w:rsidR="00E75EC0" w:rsidRPr="009D3FB9" w:rsidRDefault="00B64B68">
            <w:pPr>
              <w:widowControl w:val="0"/>
            </w:pPr>
            <w:r w:rsidRPr="009D3FB9">
              <w:t>Cada dependencia debe estar con las condiciones ideales para ser utilizada, por medio de diferentes dispositivos o elementos, debe contar con iluminación acorde a la ubicación del área de trabajo, señalización de todo tipo, botiquín de primeros auxilios, camilla de emergencia y extintor multipropósito</w:t>
            </w:r>
          </w:p>
        </w:tc>
        <w:tc>
          <w:tcPr>
            <w:tcW w:w="4801" w:type="dxa"/>
            <w:shd w:val="clear" w:color="auto" w:fill="auto"/>
            <w:tcMar>
              <w:top w:w="100" w:type="dxa"/>
              <w:left w:w="100" w:type="dxa"/>
              <w:bottom w:w="100" w:type="dxa"/>
              <w:right w:w="100" w:type="dxa"/>
            </w:tcMar>
          </w:tcPr>
          <w:p w14:paraId="00000256" w14:textId="77777777" w:rsidR="00E75EC0" w:rsidRPr="009D3FB9" w:rsidRDefault="00000000">
            <w:pPr>
              <w:widowControl w:val="0"/>
            </w:pPr>
            <w:sdt>
              <w:sdtPr>
                <w:tag w:val="goog_rdk_45"/>
                <w:id w:val="-652683681"/>
              </w:sdtPr>
              <w:sdtContent>
                <w:commentRangeStart w:id="53"/>
              </w:sdtContent>
            </w:sdt>
            <w:r w:rsidR="00B64B68" w:rsidRPr="009D3FB9">
              <w:rPr>
                <w:noProof/>
                <w:lang w:val="es-CO"/>
              </w:rPr>
              <w:drawing>
                <wp:inline distT="0" distB="0" distL="0" distR="0" wp14:anchorId="141ABCE4" wp14:editId="60CD280E">
                  <wp:extent cx="1507792" cy="1100040"/>
                  <wp:effectExtent l="0" t="0" r="0" b="0"/>
                  <wp:docPr id="3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1507792" cy="1100040"/>
                          </a:xfrm>
                          <a:prstGeom prst="rect">
                            <a:avLst/>
                          </a:prstGeom>
                          <a:ln/>
                        </pic:spPr>
                      </pic:pic>
                    </a:graphicData>
                  </a:graphic>
                </wp:inline>
              </w:drawing>
            </w:r>
            <w:commentRangeEnd w:id="53"/>
            <w:r w:rsidR="00B64B68" w:rsidRPr="009D3FB9">
              <w:commentReference w:id="53"/>
            </w:r>
          </w:p>
          <w:p w14:paraId="00000257" w14:textId="77777777" w:rsidR="00E75EC0" w:rsidRPr="009D3FB9" w:rsidRDefault="00B64B68">
            <w:pPr>
              <w:widowControl w:val="0"/>
            </w:pPr>
            <w:r w:rsidRPr="009D3FB9">
              <w:rPr>
                <w:b/>
              </w:rPr>
              <w:t xml:space="preserve">Imagen: </w:t>
            </w:r>
            <w:r w:rsidRPr="009D3FB9">
              <w:t>839317_i26</w:t>
            </w:r>
          </w:p>
        </w:tc>
      </w:tr>
      <w:tr w:rsidR="009D3FB9" w:rsidRPr="009D3FB9" w14:paraId="663991AE" w14:textId="77777777">
        <w:tc>
          <w:tcPr>
            <w:tcW w:w="1731" w:type="dxa"/>
            <w:shd w:val="clear" w:color="auto" w:fill="auto"/>
            <w:tcMar>
              <w:top w:w="100" w:type="dxa"/>
              <w:left w:w="100" w:type="dxa"/>
              <w:bottom w:w="100" w:type="dxa"/>
              <w:right w:w="100" w:type="dxa"/>
            </w:tcMar>
          </w:tcPr>
          <w:p w14:paraId="00000258" w14:textId="77777777" w:rsidR="00E75EC0" w:rsidRPr="009D3FB9" w:rsidRDefault="00B64B68">
            <w:pPr>
              <w:widowControl w:val="0"/>
              <w:rPr>
                <w:b/>
              </w:rPr>
            </w:pPr>
            <w:r w:rsidRPr="009D3FB9">
              <w:rPr>
                <w:b/>
              </w:rPr>
              <w:t>Punto caliente 4</w:t>
            </w:r>
          </w:p>
        </w:tc>
        <w:tc>
          <w:tcPr>
            <w:tcW w:w="6880" w:type="dxa"/>
            <w:shd w:val="clear" w:color="auto" w:fill="auto"/>
            <w:tcMar>
              <w:top w:w="100" w:type="dxa"/>
              <w:left w:w="100" w:type="dxa"/>
              <w:bottom w:w="100" w:type="dxa"/>
              <w:right w:w="100" w:type="dxa"/>
            </w:tcMar>
          </w:tcPr>
          <w:p w14:paraId="00000259" w14:textId="77777777" w:rsidR="00E75EC0" w:rsidRPr="009D3FB9" w:rsidRDefault="00B64B68">
            <w:pPr>
              <w:spacing w:after="120"/>
              <w:rPr>
                <w:b/>
              </w:rPr>
            </w:pPr>
            <w:r w:rsidRPr="009D3FB9">
              <w:rPr>
                <w:b/>
              </w:rPr>
              <w:t>Señales de seguridad</w:t>
            </w:r>
            <w:r w:rsidRPr="009D3FB9">
              <w:rPr>
                <w:b/>
              </w:rPr>
              <w:br/>
            </w:r>
            <w:r w:rsidRPr="009D3FB9">
              <w:t>Son aquellas que indican de forma clara e ilustrada mensajes importantes respecto a los posibles riesgos que se pueden presentar en un espacio determinado; las señales pueden ser de prohibición, información o advertencia. Son de diferentes formas y colores con diferentes pictogramas (dibujos), cada una de estas características tiene un propósito y una información. Las rectangulares son informativas, las de prohibición son circulares y las de advertencia son triangulares.</w:t>
            </w:r>
          </w:p>
        </w:tc>
        <w:tc>
          <w:tcPr>
            <w:tcW w:w="4801" w:type="dxa"/>
            <w:shd w:val="clear" w:color="auto" w:fill="auto"/>
            <w:tcMar>
              <w:top w:w="100" w:type="dxa"/>
              <w:left w:w="100" w:type="dxa"/>
              <w:bottom w:w="100" w:type="dxa"/>
              <w:right w:w="100" w:type="dxa"/>
            </w:tcMar>
          </w:tcPr>
          <w:p w14:paraId="0000025A" w14:textId="77777777" w:rsidR="00E75EC0" w:rsidRPr="009D3FB9" w:rsidRDefault="00000000">
            <w:pPr>
              <w:widowControl w:val="0"/>
            </w:pPr>
            <w:sdt>
              <w:sdtPr>
                <w:tag w:val="goog_rdk_46"/>
                <w:id w:val="-1004437174"/>
              </w:sdtPr>
              <w:sdtContent>
                <w:commentRangeStart w:id="54"/>
              </w:sdtContent>
            </w:sdt>
            <w:r w:rsidR="00B64B68" w:rsidRPr="009D3FB9">
              <w:rPr>
                <w:noProof/>
                <w:lang w:val="es-CO"/>
              </w:rPr>
              <w:drawing>
                <wp:inline distT="0" distB="0" distL="0" distR="0" wp14:anchorId="398687E3" wp14:editId="7917F165">
                  <wp:extent cx="1712068" cy="1443279"/>
                  <wp:effectExtent l="0" t="0" r="0" b="0"/>
                  <wp:docPr id="3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712068" cy="1443279"/>
                          </a:xfrm>
                          <a:prstGeom prst="rect">
                            <a:avLst/>
                          </a:prstGeom>
                          <a:ln/>
                        </pic:spPr>
                      </pic:pic>
                    </a:graphicData>
                  </a:graphic>
                </wp:inline>
              </w:drawing>
            </w:r>
            <w:commentRangeEnd w:id="54"/>
            <w:r w:rsidR="00B64B68" w:rsidRPr="009D3FB9">
              <w:commentReference w:id="54"/>
            </w:r>
          </w:p>
          <w:p w14:paraId="0000025B" w14:textId="77777777" w:rsidR="00E75EC0" w:rsidRPr="009D3FB9" w:rsidRDefault="00B64B68">
            <w:pPr>
              <w:widowControl w:val="0"/>
            </w:pPr>
            <w:r w:rsidRPr="009D3FB9">
              <w:rPr>
                <w:b/>
              </w:rPr>
              <w:t xml:space="preserve">Imagen: </w:t>
            </w:r>
            <w:r w:rsidRPr="009D3FB9">
              <w:t>839317_i27</w:t>
            </w:r>
          </w:p>
          <w:p w14:paraId="0000025C" w14:textId="77777777" w:rsidR="00E75EC0" w:rsidRPr="009D3FB9" w:rsidRDefault="00E75EC0">
            <w:pPr>
              <w:widowControl w:val="0"/>
            </w:pPr>
          </w:p>
          <w:p w14:paraId="0000025D" w14:textId="77777777" w:rsidR="00E75EC0" w:rsidRPr="009D3FB9" w:rsidRDefault="00E75EC0">
            <w:pPr>
              <w:widowControl w:val="0"/>
            </w:pPr>
          </w:p>
        </w:tc>
      </w:tr>
      <w:tr w:rsidR="009D3FB9" w:rsidRPr="009D3FB9" w14:paraId="7CE08C07" w14:textId="77777777">
        <w:tc>
          <w:tcPr>
            <w:tcW w:w="1731" w:type="dxa"/>
            <w:shd w:val="clear" w:color="auto" w:fill="auto"/>
            <w:tcMar>
              <w:top w:w="100" w:type="dxa"/>
              <w:left w:w="100" w:type="dxa"/>
              <w:bottom w:w="100" w:type="dxa"/>
              <w:right w:w="100" w:type="dxa"/>
            </w:tcMar>
          </w:tcPr>
          <w:p w14:paraId="0000025E" w14:textId="77777777" w:rsidR="00E75EC0" w:rsidRPr="009D3FB9" w:rsidRDefault="00B64B68">
            <w:pPr>
              <w:widowControl w:val="0"/>
              <w:rPr>
                <w:b/>
              </w:rPr>
            </w:pPr>
            <w:r w:rsidRPr="009D3FB9">
              <w:rPr>
                <w:b/>
              </w:rPr>
              <w:t>Punto caliente 5</w:t>
            </w:r>
          </w:p>
        </w:tc>
        <w:tc>
          <w:tcPr>
            <w:tcW w:w="6880" w:type="dxa"/>
            <w:shd w:val="clear" w:color="auto" w:fill="auto"/>
            <w:tcMar>
              <w:top w:w="100" w:type="dxa"/>
              <w:left w:w="100" w:type="dxa"/>
              <w:bottom w:w="100" w:type="dxa"/>
              <w:right w:w="100" w:type="dxa"/>
            </w:tcMar>
          </w:tcPr>
          <w:p w14:paraId="0000025F" w14:textId="77777777" w:rsidR="00E75EC0" w:rsidRPr="009D3FB9" w:rsidRDefault="00B64B68">
            <w:pPr>
              <w:widowControl w:val="0"/>
              <w:rPr>
                <w:b/>
              </w:rPr>
            </w:pPr>
            <w:r w:rsidRPr="009D3FB9">
              <w:rPr>
                <w:b/>
              </w:rPr>
              <w:t>Orden y aseo</w:t>
            </w:r>
          </w:p>
          <w:p w14:paraId="00000260" w14:textId="77777777" w:rsidR="00E75EC0" w:rsidRPr="009D3FB9" w:rsidRDefault="00B64B68">
            <w:pPr>
              <w:widowControl w:val="0"/>
            </w:pPr>
            <w:r w:rsidRPr="009D3FB9">
              <w:t>Es un hábito que se debe cultivar desde los inicios de cualquier profesión. Es una necesidad y una obligación de todos los trabajadores de cualquier organización mantener los ambientes de trabajo y de aprendizaje con orden y aseo, ubicando todos los elementos en los lugares designados para cada propósito.</w:t>
            </w:r>
          </w:p>
        </w:tc>
        <w:tc>
          <w:tcPr>
            <w:tcW w:w="4801" w:type="dxa"/>
            <w:shd w:val="clear" w:color="auto" w:fill="auto"/>
            <w:tcMar>
              <w:top w:w="100" w:type="dxa"/>
              <w:left w:w="100" w:type="dxa"/>
              <w:bottom w:w="100" w:type="dxa"/>
              <w:right w:w="100" w:type="dxa"/>
            </w:tcMar>
          </w:tcPr>
          <w:p w14:paraId="00000261" w14:textId="77777777" w:rsidR="00E75EC0" w:rsidRPr="009D3FB9" w:rsidRDefault="00000000">
            <w:pPr>
              <w:widowControl w:val="0"/>
            </w:pPr>
            <w:sdt>
              <w:sdtPr>
                <w:tag w:val="goog_rdk_47"/>
                <w:id w:val="-1825805108"/>
              </w:sdtPr>
              <w:sdtContent>
                <w:commentRangeStart w:id="55"/>
              </w:sdtContent>
            </w:sdt>
            <w:r w:rsidR="00B64B68" w:rsidRPr="009D3FB9">
              <w:rPr>
                <w:noProof/>
                <w:lang w:val="es-CO"/>
              </w:rPr>
              <w:drawing>
                <wp:inline distT="0" distB="0" distL="0" distR="0" wp14:anchorId="2694990B" wp14:editId="2DBFFD75">
                  <wp:extent cx="1776884" cy="1776884"/>
                  <wp:effectExtent l="0" t="0" r="0" b="0"/>
                  <wp:docPr id="392" name="image39.png" descr="https://cdn-icons-png.flaticon.com/512/4689/4689240.png"/>
                  <wp:cNvGraphicFramePr/>
                  <a:graphic xmlns:a="http://schemas.openxmlformats.org/drawingml/2006/main">
                    <a:graphicData uri="http://schemas.openxmlformats.org/drawingml/2006/picture">
                      <pic:pic xmlns:pic="http://schemas.openxmlformats.org/drawingml/2006/picture">
                        <pic:nvPicPr>
                          <pic:cNvPr id="0" name="image39.png" descr="https://cdn-icons-png.flaticon.com/512/4689/4689240.png"/>
                          <pic:cNvPicPr preferRelativeResize="0"/>
                        </pic:nvPicPr>
                        <pic:blipFill>
                          <a:blip r:embed="rId58"/>
                          <a:srcRect/>
                          <a:stretch>
                            <a:fillRect/>
                          </a:stretch>
                        </pic:blipFill>
                        <pic:spPr>
                          <a:xfrm>
                            <a:off x="0" y="0"/>
                            <a:ext cx="1776884" cy="1776884"/>
                          </a:xfrm>
                          <a:prstGeom prst="rect">
                            <a:avLst/>
                          </a:prstGeom>
                          <a:ln/>
                        </pic:spPr>
                      </pic:pic>
                    </a:graphicData>
                  </a:graphic>
                </wp:inline>
              </w:drawing>
            </w:r>
            <w:commentRangeEnd w:id="55"/>
            <w:r w:rsidR="00B64B68" w:rsidRPr="009D3FB9">
              <w:commentReference w:id="55"/>
            </w:r>
            <w:r w:rsidR="00B64B68" w:rsidRPr="009D3FB9">
              <w:t xml:space="preserve">     </w:t>
            </w:r>
          </w:p>
          <w:p w14:paraId="00000262" w14:textId="77777777" w:rsidR="00E75EC0" w:rsidRPr="009D3FB9" w:rsidRDefault="00E75EC0">
            <w:pPr>
              <w:tabs>
                <w:tab w:val="left" w:pos="2755"/>
              </w:tabs>
            </w:pPr>
          </w:p>
          <w:p w14:paraId="00000263" w14:textId="77777777" w:rsidR="00E75EC0" w:rsidRPr="009D3FB9" w:rsidRDefault="00B64B68">
            <w:pPr>
              <w:widowControl w:val="0"/>
            </w:pPr>
            <w:r w:rsidRPr="009D3FB9">
              <w:rPr>
                <w:b/>
              </w:rPr>
              <w:t xml:space="preserve">Imagen: </w:t>
            </w:r>
            <w:r w:rsidRPr="009D3FB9">
              <w:t>839317_i28</w:t>
            </w:r>
          </w:p>
          <w:p w14:paraId="00000264" w14:textId="77777777" w:rsidR="00E75EC0" w:rsidRPr="009D3FB9" w:rsidRDefault="00E75EC0">
            <w:pPr>
              <w:tabs>
                <w:tab w:val="left" w:pos="2755"/>
              </w:tabs>
            </w:pPr>
          </w:p>
          <w:p w14:paraId="00000265" w14:textId="77777777" w:rsidR="00E75EC0" w:rsidRPr="009D3FB9" w:rsidRDefault="00E75EC0">
            <w:pPr>
              <w:tabs>
                <w:tab w:val="left" w:pos="2755"/>
              </w:tabs>
            </w:pPr>
          </w:p>
          <w:p w14:paraId="00000266" w14:textId="77777777" w:rsidR="00E75EC0" w:rsidRPr="009D3FB9" w:rsidRDefault="00E75EC0">
            <w:pPr>
              <w:tabs>
                <w:tab w:val="left" w:pos="2755"/>
              </w:tabs>
            </w:pPr>
          </w:p>
          <w:p w14:paraId="00000267" w14:textId="77777777" w:rsidR="00E75EC0" w:rsidRPr="009D3FB9" w:rsidRDefault="00E75EC0">
            <w:pPr>
              <w:tabs>
                <w:tab w:val="left" w:pos="2755"/>
              </w:tabs>
            </w:pPr>
          </w:p>
        </w:tc>
      </w:tr>
      <w:tr w:rsidR="009D3FB9" w:rsidRPr="009D3FB9" w14:paraId="155AE7CB" w14:textId="77777777">
        <w:tc>
          <w:tcPr>
            <w:tcW w:w="1731" w:type="dxa"/>
            <w:shd w:val="clear" w:color="auto" w:fill="auto"/>
            <w:tcMar>
              <w:top w:w="100" w:type="dxa"/>
              <w:left w:w="100" w:type="dxa"/>
              <w:bottom w:w="100" w:type="dxa"/>
              <w:right w:w="100" w:type="dxa"/>
            </w:tcMar>
          </w:tcPr>
          <w:p w14:paraId="00000268" w14:textId="77777777" w:rsidR="00E75EC0" w:rsidRPr="009D3FB9" w:rsidRDefault="00B64B68">
            <w:pPr>
              <w:widowControl w:val="0"/>
              <w:rPr>
                <w:b/>
              </w:rPr>
            </w:pPr>
            <w:r w:rsidRPr="009D3FB9">
              <w:rPr>
                <w:b/>
              </w:rPr>
              <w:t>Punto caliente 6</w:t>
            </w:r>
          </w:p>
        </w:tc>
        <w:tc>
          <w:tcPr>
            <w:tcW w:w="6880" w:type="dxa"/>
            <w:shd w:val="clear" w:color="auto" w:fill="auto"/>
            <w:tcMar>
              <w:top w:w="100" w:type="dxa"/>
              <w:left w:w="100" w:type="dxa"/>
              <w:bottom w:w="100" w:type="dxa"/>
              <w:right w:w="100" w:type="dxa"/>
            </w:tcMar>
          </w:tcPr>
          <w:p w14:paraId="00000269" w14:textId="77777777" w:rsidR="00E75EC0" w:rsidRPr="009D3FB9" w:rsidRDefault="00B64B68">
            <w:pPr>
              <w:widowControl w:val="0"/>
              <w:rPr>
                <w:b/>
              </w:rPr>
            </w:pPr>
            <w:r w:rsidRPr="009D3FB9">
              <w:rPr>
                <w:b/>
              </w:rPr>
              <w:t>Alarmas en actividades de mantenimiento</w:t>
            </w:r>
          </w:p>
          <w:p w14:paraId="0000026A" w14:textId="77777777" w:rsidR="00E75EC0" w:rsidRPr="009D3FB9" w:rsidRDefault="00B64B68">
            <w:pPr>
              <w:widowControl w:val="0"/>
            </w:pPr>
            <w:r w:rsidRPr="009D3FB9">
              <w:t>Se presentan en mantenimientos de tipo preventivo para la intervención del equipo, el cual esté próximo a su vencimiento. Para poder generar este tipo de alertas, es necesario tener configurado el equipo, así como las órdenes de trabajo para realizar la intervención y que quede el registro de la actividad ejecutada.</w:t>
            </w:r>
          </w:p>
        </w:tc>
        <w:tc>
          <w:tcPr>
            <w:tcW w:w="4801" w:type="dxa"/>
            <w:shd w:val="clear" w:color="auto" w:fill="auto"/>
            <w:tcMar>
              <w:top w:w="100" w:type="dxa"/>
              <w:left w:w="100" w:type="dxa"/>
              <w:bottom w:w="100" w:type="dxa"/>
              <w:right w:w="100" w:type="dxa"/>
            </w:tcMar>
          </w:tcPr>
          <w:p w14:paraId="0000026B" w14:textId="77777777" w:rsidR="00E75EC0" w:rsidRPr="009D3FB9" w:rsidRDefault="00000000">
            <w:pPr>
              <w:widowControl w:val="0"/>
            </w:pPr>
            <w:sdt>
              <w:sdtPr>
                <w:tag w:val="goog_rdk_48"/>
                <w:id w:val="-1697540855"/>
              </w:sdtPr>
              <w:sdtContent>
                <w:commentRangeStart w:id="56"/>
              </w:sdtContent>
            </w:sdt>
            <w:commentRangeEnd w:id="56"/>
            <w:r w:rsidR="00B64B68" w:rsidRPr="009D3FB9">
              <w:commentReference w:id="56"/>
            </w:r>
            <w:r w:rsidR="00B64B68" w:rsidRPr="009D3FB9">
              <w:rPr>
                <w:noProof/>
                <w:lang w:val="es-CO"/>
              </w:rPr>
              <w:drawing>
                <wp:anchor distT="0" distB="0" distL="114300" distR="114300" simplePos="0" relativeHeight="251660288" behindDoc="0" locked="0" layoutInCell="1" hidden="0" allowOverlap="1" wp14:anchorId="396B4FC4" wp14:editId="64DFD902">
                  <wp:simplePos x="0" y="0"/>
                  <wp:positionH relativeFrom="column">
                    <wp:posOffset>1909</wp:posOffset>
                  </wp:positionH>
                  <wp:positionV relativeFrom="paragraph">
                    <wp:posOffset>2540</wp:posOffset>
                  </wp:positionV>
                  <wp:extent cx="1099185" cy="1056220"/>
                  <wp:effectExtent l="0" t="0" r="0" b="0"/>
                  <wp:wrapSquare wrapText="bothSides" distT="0" distB="0" distL="114300" distR="114300"/>
                  <wp:docPr id="3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1099185" cy="1056220"/>
                          </a:xfrm>
                          <a:prstGeom prst="rect">
                            <a:avLst/>
                          </a:prstGeom>
                          <a:ln/>
                        </pic:spPr>
                      </pic:pic>
                    </a:graphicData>
                  </a:graphic>
                </wp:anchor>
              </w:drawing>
            </w:r>
          </w:p>
          <w:p w14:paraId="0000026C" w14:textId="77777777" w:rsidR="00E75EC0" w:rsidRPr="009D3FB9" w:rsidRDefault="00E75EC0">
            <w:pPr>
              <w:widowControl w:val="0"/>
            </w:pPr>
          </w:p>
          <w:p w14:paraId="0000026D" w14:textId="77777777" w:rsidR="00E75EC0" w:rsidRPr="009D3FB9" w:rsidRDefault="00E75EC0">
            <w:pPr>
              <w:widowControl w:val="0"/>
            </w:pPr>
          </w:p>
          <w:p w14:paraId="0000026E" w14:textId="77777777" w:rsidR="00E75EC0" w:rsidRPr="009D3FB9" w:rsidRDefault="00E75EC0">
            <w:pPr>
              <w:widowControl w:val="0"/>
            </w:pPr>
          </w:p>
          <w:p w14:paraId="0000026F" w14:textId="77777777" w:rsidR="00E75EC0" w:rsidRPr="009D3FB9" w:rsidRDefault="00E75EC0">
            <w:pPr>
              <w:widowControl w:val="0"/>
            </w:pPr>
          </w:p>
          <w:p w14:paraId="00000270" w14:textId="77777777" w:rsidR="00E75EC0" w:rsidRPr="009D3FB9" w:rsidRDefault="00E75EC0">
            <w:pPr>
              <w:widowControl w:val="0"/>
            </w:pPr>
          </w:p>
          <w:p w14:paraId="00000271" w14:textId="77777777" w:rsidR="00E75EC0" w:rsidRPr="009D3FB9" w:rsidRDefault="00E75EC0">
            <w:pPr>
              <w:widowControl w:val="0"/>
            </w:pPr>
          </w:p>
          <w:p w14:paraId="00000272" w14:textId="77777777" w:rsidR="00E75EC0" w:rsidRPr="009D3FB9" w:rsidRDefault="00B64B68">
            <w:pPr>
              <w:widowControl w:val="0"/>
            </w:pPr>
            <w:r w:rsidRPr="009D3FB9">
              <w:rPr>
                <w:b/>
              </w:rPr>
              <w:t xml:space="preserve">Imagen: </w:t>
            </w:r>
            <w:r w:rsidRPr="009D3FB9">
              <w:t>839317_i29</w:t>
            </w:r>
          </w:p>
          <w:p w14:paraId="00000273" w14:textId="77777777" w:rsidR="00E75EC0" w:rsidRPr="009D3FB9" w:rsidRDefault="00E75EC0">
            <w:pPr>
              <w:widowControl w:val="0"/>
            </w:pPr>
          </w:p>
        </w:tc>
      </w:tr>
      <w:tr w:rsidR="009D3FB9" w:rsidRPr="009D3FB9" w14:paraId="6039CE45" w14:textId="77777777">
        <w:tc>
          <w:tcPr>
            <w:tcW w:w="1731" w:type="dxa"/>
            <w:shd w:val="clear" w:color="auto" w:fill="auto"/>
            <w:tcMar>
              <w:top w:w="100" w:type="dxa"/>
              <w:left w:w="100" w:type="dxa"/>
              <w:bottom w:w="100" w:type="dxa"/>
              <w:right w:w="100" w:type="dxa"/>
            </w:tcMar>
          </w:tcPr>
          <w:p w14:paraId="00000274" w14:textId="77777777" w:rsidR="00E75EC0" w:rsidRPr="009D3FB9" w:rsidRDefault="00B64B68">
            <w:pPr>
              <w:widowControl w:val="0"/>
              <w:rPr>
                <w:b/>
              </w:rPr>
            </w:pPr>
            <w:r w:rsidRPr="009D3FB9">
              <w:rPr>
                <w:b/>
              </w:rPr>
              <w:t>Punto caliente 7</w:t>
            </w:r>
          </w:p>
        </w:tc>
        <w:tc>
          <w:tcPr>
            <w:tcW w:w="6880" w:type="dxa"/>
            <w:shd w:val="clear" w:color="auto" w:fill="auto"/>
            <w:tcMar>
              <w:top w:w="100" w:type="dxa"/>
              <w:left w:w="100" w:type="dxa"/>
              <w:bottom w:w="100" w:type="dxa"/>
              <w:right w:w="100" w:type="dxa"/>
            </w:tcMar>
          </w:tcPr>
          <w:p w14:paraId="00000275" w14:textId="77777777" w:rsidR="00E75EC0" w:rsidRPr="009D3FB9" w:rsidRDefault="00B64B68">
            <w:pPr>
              <w:widowControl w:val="0"/>
              <w:rPr>
                <w:b/>
              </w:rPr>
            </w:pPr>
            <w:r w:rsidRPr="009D3FB9">
              <w:rPr>
                <w:b/>
              </w:rPr>
              <w:t>Normatividad</w:t>
            </w:r>
          </w:p>
          <w:p w14:paraId="00000276" w14:textId="77777777" w:rsidR="00E75EC0" w:rsidRPr="009D3FB9" w:rsidRDefault="00B64B68">
            <w:pPr>
              <w:widowControl w:val="0"/>
              <w:rPr>
                <w:b/>
              </w:rPr>
            </w:pPr>
            <w:r w:rsidRPr="009D3FB9">
              <w:t>Es el reglamento interno de cada ambiente de trabajo o aprendizaje, donde se evidencian las pautas comportamentales establecidas por las organizaciones para evitar accidentes, tener espacios de convivencia sana y realizar prácticas de procedimientos adecuados. Se apoyan en la señalización y educación de los usuarios. Algunas de las normas que se tienen en cuenta en el taller son de seguridad, comportamiento, orden y aseo.</w:t>
            </w:r>
          </w:p>
        </w:tc>
        <w:tc>
          <w:tcPr>
            <w:tcW w:w="4801" w:type="dxa"/>
            <w:shd w:val="clear" w:color="auto" w:fill="auto"/>
            <w:tcMar>
              <w:top w:w="100" w:type="dxa"/>
              <w:left w:w="100" w:type="dxa"/>
              <w:bottom w:w="100" w:type="dxa"/>
              <w:right w:w="100" w:type="dxa"/>
            </w:tcMar>
          </w:tcPr>
          <w:p w14:paraId="00000277" w14:textId="77777777" w:rsidR="00E75EC0" w:rsidRPr="009D3FB9" w:rsidRDefault="00000000">
            <w:pPr>
              <w:widowControl w:val="0"/>
              <w:rPr>
                <w:b/>
              </w:rPr>
            </w:pPr>
            <w:sdt>
              <w:sdtPr>
                <w:tag w:val="goog_rdk_49"/>
                <w:id w:val="-1225442642"/>
              </w:sdtPr>
              <w:sdtContent>
                <w:commentRangeStart w:id="57"/>
              </w:sdtContent>
            </w:sdt>
            <w:r w:rsidR="00B64B68" w:rsidRPr="009D3FB9">
              <w:rPr>
                <w:noProof/>
                <w:lang w:val="es-CO"/>
              </w:rPr>
              <w:drawing>
                <wp:inline distT="0" distB="0" distL="0" distR="0" wp14:anchorId="7A951483" wp14:editId="4440F048">
                  <wp:extent cx="1104289" cy="1141935"/>
                  <wp:effectExtent l="0" t="0" r="0" b="0"/>
                  <wp:docPr id="3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1104289" cy="1141935"/>
                          </a:xfrm>
                          <a:prstGeom prst="rect">
                            <a:avLst/>
                          </a:prstGeom>
                          <a:ln/>
                        </pic:spPr>
                      </pic:pic>
                    </a:graphicData>
                  </a:graphic>
                </wp:inline>
              </w:drawing>
            </w:r>
            <w:commentRangeEnd w:id="57"/>
            <w:r w:rsidR="00B64B68" w:rsidRPr="009D3FB9">
              <w:commentReference w:id="57"/>
            </w:r>
            <w:r w:rsidR="00B64B68" w:rsidRPr="009D3FB9">
              <w:rPr>
                <w:b/>
              </w:rPr>
              <w:t xml:space="preserve"> </w:t>
            </w:r>
          </w:p>
          <w:p w14:paraId="00000278" w14:textId="77777777" w:rsidR="00E75EC0" w:rsidRPr="009D3FB9" w:rsidRDefault="00B64B68">
            <w:pPr>
              <w:widowControl w:val="0"/>
            </w:pPr>
            <w:r w:rsidRPr="009D3FB9">
              <w:rPr>
                <w:b/>
              </w:rPr>
              <w:t xml:space="preserve">Imagen: </w:t>
            </w:r>
            <w:r w:rsidRPr="009D3FB9">
              <w:t>839317_i30</w:t>
            </w:r>
          </w:p>
          <w:p w14:paraId="00000279" w14:textId="77777777" w:rsidR="00E75EC0" w:rsidRPr="009D3FB9" w:rsidRDefault="00E75EC0">
            <w:pPr>
              <w:widowControl w:val="0"/>
            </w:pPr>
          </w:p>
        </w:tc>
      </w:tr>
    </w:tbl>
    <w:p w14:paraId="0000027A" w14:textId="77777777" w:rsidR="00E75EC0" w:rsidRPr="009D3FB9" w:rsidRDefault="00E75EC0">
      <w:pPr>
        <w:rPr>
          <w:b/>
        </w:rPr>
      </w:pPr>
    </w:p>
    <w:p w14:paraId="0000027B" w14:textId="77777777" w:rsidR="00E75EC0" w:rsidRPr="009D3FB9" w:rsidRDefault="00E75EC0">
      <w:pPr>
        <w:rPr>
          <w:b/>
        </w:rPr>
      </w:pPr>
    </w:p>
    <w:p w14:paraId="0000027C" w14:textId="77777777" w:rsidR="00E75EC0" w:rsidRPr="009D3FB9" w:rsidRDefault="00B64B68">
      <w:pPr>
        <w:numPr>
          <w:ilvl w:val="0"/>
          <w:numId w:val="1"/>
        </w:numPr>
        <w:pBdr>
          <w:top w:val="nil"/>
          <w:left w:val="nil"/>
          <w:bottom w:val="nil"/>
          <w:right w:val="nil"/>
          <w:between w:val="nil"/>
        </w:pBdr>
        <w:rPr>
          <w:b/>
        </w:rPr>
      </w:pPr>
      <w:r w:rsidRPr="009D3FB9">
        <w:rPr>
          <w:b/>
        </w:rPr>
        <w:t>Atención al cliente</w:t>
      </w:r>
    </w:p>
    <w:p w14:paraId="0000027D" w14:textId="77777777" w:rsidR="00E75EC0" w:rsidRPr="009D3FB9" w:rsidRDefault="00E75EC0">
      <w:pPr>
        <w:rPr>
          <w:b/>
        </w:rPr>
      </w:pPr>
    </w:p>
    <w:tbl>
      <w:tblPr>
        <w:tblStyle w:val="af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9D3FB9" w:rsidRPr="009D3FB9" w14:paraId="24AB1957" w14:textId="77777777">
        <w:trPr>
          <w:trHeight w:val="580"/>
        </w:trPr>
        <w:tc>
          <w:tcPr>
            <w:tcW w:w="1534" w:type="dxa"/>
            <w:shd w:val="clear" w:color="auto" w:fill="C9DAF8"/>
            <w:tcMar>
              <w:top w:w="100" w:type="dxa"/>
              <w:left w:w="100" w:type="dxa"/>
              <w:bottom w:w="100" w:type="dxa"/>
              <w:right w:w="100" w:type="dxa"/>
            </w:tcMar>
          </w:tcPr>
          <w:p w14:paraId="0000027E" w14:textId="77777777" w:rsidR="00E75EC0" w:rsidRPr="009D3FB9" w:rsidRDefault="00B64B68">
            <w:pPr>
              <w:widowControl w:val="0"/>
              <w:jc w:val="center"/>
              <w:rPr>
                <w:b/>
              </w:rPr>
            </w:pPr>
            <w:r w:rsidRPr="009D3FB9">
              <w:rPr>
                <w:b/>
              </w:rPr>
              <w:t>Tipo de recurso</w:t>
            </w:r>
          </w:p>
        </w:tc>
        <w:tc>
          <w:tcPr>
            <w:tcW w:w="11878" w:type="dxa"/>
            <w:shd w:val="clear" w:color="auto" w:fill="C9DAF8"/>
            <w:tcMar>
              <w:top w:w="100" w:type="dxa"/>
              <w:left w:w="100" w:type="dxa"/>
              <w:bottom w:w="100" w:type="dxa"/>
              <w:right w:w="100" w:type="dxa"/>
            </w:tcMar>
          </w:tcPr>
          <w:p w14:paraId="0000027F" w14:textId="77777777" w:rsidR="00E75EC0" w:rsidRPr="009D3FB9" w:rsidRDefault="00B64B68">
            <w:pPr>
              <w:keepNext/>
              <w:keepLines/>
              <w:widowControl w:val="0"/>
              <w:pBdr>
                <w:top w:val="nil"/>
                <w:left w:val="nil"/>
                <w:bottom w:val="nil"/>
                <w:right w:val="nil"/>
                <w:between w:val="nil"/>
              </w:pBdr>
              <w:spacing w:after="60"/>
              <w:jc w:val="center"/>
            </w:pPr>
            <w:bookmarkStart w:id="58" w:name="_heading=h.17dp8vu" w:colFirst="0" w:colLast="0"/>
            <w:bookmarkEnd w:id="58"/>
            <w:r w:rsidRPr="009D3FB9">
              <w:t>Acordeón tipo 2</w:t>
            </w:r>
          </w:p>
        </w:tc>
      </w:tr>
      <w:tr w:rsidR="009D3FB9" w:rsidRPr="009D3FB9" w14:paraId="52F7E423" w14:textId="77777777">
        <w:trPr>
          <w:trHeight w:val="420"/>
        </w:trPr>
        <w:tc>
          <w:tcPr>
            <w:tcW w:w="1534" w:type="dxa"/>
            <w:shd w:val="clear" w:color="auto" w:fill="auto"/>
            <w:tcMar>
              <w:top w:w="100" w:type="dxa"/>
              <w:left w:w="100" w:type="dxa"/>
              <w:bottom w:w="100" w:type="dxa"/>
              <w:right w:w="100" w:type="dxa"/>
            </w:tcMar>
          </w:tcPr>
          <w:p w14:paraId="00000280" w14:textId="77777777" w:rsidR="00E75EC0" w:rsidRPr="009D3FB9" w:rsidRDefault="00B64B68">
            <w:pPr>
              <w:widowControl w:val="0"/>
              <w:rPr>
                <w:b/>
              </w:rPr>
            </w:pPr>
            <w:r w:rsidRPr="009D3FB9">
              <w:rPr>
                <w:b/>
              </w:rPr>
              <w:t>Introducción</w:t>
            </w:r>
          </w:p>
        </w:tc>
        <w:tc>
          <w:tcPr>
            <w:tcW w:w="11878" w:type="dxa"/>
            <w:shd w:val="clear" w:color="auto" w:fill="auto"/>
            <w:tcMar>
              <w:top w:w="100" w:type="dxa"/>
              <w:left w:w="100" w:type="dxa"/>
              <w:bottom w:w="100" w:type="dxa"/>
              <w:right w:w="100" w:type="dxa"/>
            </w:tcMar>
          </w:tcPr>
          <w:p w14:paraId="00000281" w14:textId="77777777" w:rsidR="00E75EC0" w:rsidRPr="009D3FB9" w:rsidRDefault="00B64B68">
            <w:pPr>
              <w:widowControl w:val="0"/>
            </w:pPr>
            <w:r w:rsidRPr="009D3FB9">
              <w:t>La atención al cliente es un tema primordial en el respaldo que se brinda con algún producto o servicio, da confiabilidad a la marca o a la empresa. A continuación, se presentan algunos de los elementos más representativos:</w:t>
            </w:r>
          </w:p>
        </w:tc>
      </w:tr>
      <w:tr w:rsidR="009D3FB9" w:rsidRPr="009D3FB9" w14:paraId="14B804C6" w14:textId="77777777">
        <w:trPr>
          <w:trHeight w:val="420"/>
        </w:trPr>
        <w:tc>
          <w:tcPr>
            <w:tcW w:w="13412" w:type="dxa"/>
            <w:gridSpan w:val="2"/>
            <w:shd w:val="clear" w:color="auto" w:fill="auto"/>
            <w:tcMar>
              <w:top w:w="100" w:type="dxa"/>
              <w:left w:w="100" w:type="dxa"/>
              <w:bottom w:w="100" w:type="dxa"/>
              <w:right w:w="100" w:type="dxa"/>
            </w:tcMar>
          </w:tcPr>
          <w:p w14:paraId="00000282" w14:textId="77777777" w:rsidR="00E75EC0" w:rsidRPr="009D3FB9" w:rsidRDefault="00000000">
            <w:pPr>
              <w:widowControl w:val="0"/>
              <w:jc w:val="center"/>
            </w:pPr>
            <w:sdt>
              <w:sdtPr>
                <w:tag w:val="goog_rdk_50"/>
                <w:id w:val="368037612"/>
              </w:sdtPr>
              <w:sdtContent>
                <w:commentRangeStart w:id="59"/>
              </w:sdtContent>
            </w:sdt>
            <w:r w:rsidR="00B64B68" w:rsidRPr="009D3FB9">
              <w:rPr>
                <w:noProof/>
                <w:lang w:val="es-CO"/>
              </w:rPr>
              <w:drawing>
                <wp:inline distT="114300" distB="114300" distL="114300" distR="114300" wp14:anchorId="0A4EDC64" wp14:editId="0E69A0D4">
                  <wp:extent cx="2915603" cy="2915603"/>
                  <wp:effectExtent l="0" t="0" r="0" b="0"/>
                  <wp:docPr id="3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2915603" cy="2915603"/>
                          </a:xfrm>
                          <a:prstGeom prst="rect">
                            <a:avLst/>
                          </a:prstGeom>
                          <a:ln/>
                        </pic:spPr>
                      </pic:pic>
                    </a:graphicData>
                  </a:graphic>
                </wp:inline>
              </w:drawing>
            </w:r>
            <w:commentRangeEnd w:id="59"/>
            <w:r w:rsidR="00B64B68" w:rsidRPr="009D3FB9">
              <w:commentReference w:id="59"/>
            </w:r>
          </w:p>
        </w:tc>
      </w:tr>
      <w:tr w:rsidR="009D3FB9" w:rsidRPr="009D3FB9" w14:paraId="729BDAE5" w14:textId="77777777">
        <w:trPr>
          <w:trHeight w:val="420"/>
        </w:trPr>
        <w:tc>
          <w:tcPr>
            <w:tcW w:w="13412" w:type="dxa"/>
            <w:gridSpan w:val="2"/>
            <w:shd w:val="clear" w:color="auto" w:fill="auto"/>
            <w:tcMar>
              <w:top w:w="100" w:type="dxa"/>
              <w:left w:w="100" w:type="dxa"/>
              <w:bottom w:w="100" w:type="dxa"/>
              <w:right w:w="100" w:type="dxa"/>
            </w:tcMar>
          </w:tcPr>
          <w:p w14:paraId="00000284" w14:textId="77777777" w:rsidR="00E75EC0" w:rsidRPr="009D3FB9" w:rsidRDefault="00B64B68">
            <w:pPr>
              <w:widowControl w:val="0"/>
              <w:jc w:val="both"/>
              <w:rPr>
                <w:b/>
              </w:rPr>
            </w:pPr>
            <w:r w:rsidRPr="009D3FB9">
              <w:rPr>
                <w:b/>
              </w:rPr>
              <w:t>Servicio al cliente y atención al cliente</w:t>
            </w:r>
          </w:p>
          <w:p w14:paraId="00000285" w14:textId="77777777" w:rsidR="00E75EC0" w:rsidRPr="009D3FB9" w:rsidRDefault="00B64B68">
            <w:pPr>
              <w:widowControl w:val="0"/>
              <w:jc w:val="both"/>
            </w:pPr>
            <w:r w:rsidRPr="009D3FB9">
              <w:t xml:space="preserve">Está relacionado directamente con el agregado que se da en cada producto que ofrece la organización, haciendo que los usuarios se sientan atendidos y considerados en sus necesidades. Existen diferencias entre el servicio al cliente y la atención al cliente; el </w:t>
            </w:r>
            <w:r w:rsidRPr="009D3FB9">
              <w:rPr>
                <w:b/>
                <w:i/>
              </w:rPr>
              <w:t>servicio al cliente</w:t>
            </w:r>
            <w:r w:rsidRPr="009D3FB9">
              <w:t xml:space="preserve"> se basa en el manejo de las necesidades del usuario (el manejo de las quejas, sugerencias o reclamos), resolución de problemas (los cuales se pueden resolver de manera remota o presencial) y el soporte técnico (intervención de los elementos), mientras que la </w:t>
            </w:r>
            <w:r w:rsidRPr="009D3FB9">
              <w:rPr>
                <w:b/>
              </w:rPr>
              <w:t>atención al cliente</w:t>
            </w:r>
            <w:r w:rsidRPr="009D3FB9">
              <w:t xml:space="preserve"> está relacionado con todo el proceso de las ventas, enfocados a brindar experiencias a los usuarios, buscando la satisfacción completa al adquirir los productos o servicios de calidad anticipando las posibles necesidades.</w:t>
            </w:r>
          </w:p>
        </w:tc>
      </w:tr>
      <w:tr w:rsidR="009D3FB9" w:rsidRPr="009D3FB9" w14:paraId="60298185" w14:textId="77777777">
        <w:trPr>
          <w:trHeight w:val="420"/>
        </w:trPr>
        <w:tc>
          <w:tcPr>
            <w:tcW w:w="13412" w:type="dxa"/>
            <w:gridSpan w:val="2"/>
            <w:shd w:val="clear" w:color="auto" w:fill="auto"/>
            <w:tcMar>
              <w:top w:w="100" w:type="dxa"/>
              <w:left w:w="100" w:type="dxa"/>
              <w:bottom w:w="100" w:type="dxa"/>
              <w:right w:w="100" w:type="dxa"/>
            </w:tcMar>
          </w:tcPr>
          <w:p w14:paraId="00000287" w14:textId="77777777" w:rsidR="00E75EC0" w:rsidRPr="009D3FB9" w:rsidRDefault="00B64B68">
            <w:pPr>
              <w:widowControl w:val="0"/>
              <w:jc w:val="both"/>
              <w:rPr>
                <w:b/>
              </w:rPr>
            </w:pPr>
            <w:r w:rsidRPr="009D3FB9">
              <w:rPr>
                <w:b/>
              </w:rPr>
              <w:t>Estatuto del consumidor</w:t>
            </w:r>
          </w:p>
          <w:p w14:paraId="00000288" w14:textId="76053D94" w:rsidR="00E75EC0" w:rsidRPr="009D3FB9" w:rsidRDefault="00B64B68">
            <w:pPr>
              <w:widowControl w:val="0"/>
              <w:jc w:val="both"/>
              <w:rPr>
                <w:rFonts w:ascii="Times New Roman" w:eastAsia="Times New Roman" w:hAnsi="Times New Roman" w:cs="Times New Roman"/>
                <w:sz w:val="24"/>
                <w:szCs w:val="24"/>
              </w:rPr>
            </w:pPr>
            <w:r w:rsidRPr="009D3FB9">
              <w:t>Se rige por la normatividad vigente en el país</w:t>
            </w:r>
            <w:r w:rsidR="008A354D" w:rsidRPr="009D3FB9">
              <w:t xml:space="preserve"> y</w:t>
            </w:r>
            <w:r w:rsidRPr="009D3FB9">
              <w:t xml:space="preserve"> en Colombia hace sus veces la Ley 1480 de 2011</w:t>
            </w:r>
            <w:r w:rsidR="008A354D" w:rsidRPr="009D3FB9">
              <w:t>, la cual</w:t>
            </w:r>
            <w:r w:rsidRPr="009D3FB9">
              <w:t xml:space="preserve"> busca proteger, promover y garantizar los derechos que tienen los consumidores, de igual manera, ampara el respeto a su dignidad y sus intereses económicos en temas como la salud</w:t>
            </w:r>
            <w:r w:rsidR="008A354D" w:rsidRPr="009D3FB9">
              <w:t xml:space="preserve"> y</w:t>
            </w:r>
            <w:r w:rsidRPr="009D3FB9">
              <w:t xml:space="preserve"> acceso a la información, entre otras.</w:t>
            </w:r>
          </w:p>
        </w:tc>
      </w:tr>
      <w:tr w:rsidR="009D3FB9" w:rsidRPr="009D3FB9" w14:paraId="335AAEBF" w14:textId="77777777">
        <w:trPr>
          <w:trHeight w:val="420"/>
        </w:trPr>
        <w:tc>
          <w:tcPr>
            <w:tcW w:w="13412" w:type="dxa"/>
            <w:gridSpan w:val="2"/>
            <w:shd w:val="clear" w:color="auto" w:fill="auto"/>
            <w:tcMar>
              <w:top w:w="100" w:type="dxa"/>
              <w:left w:w="100" w:type="dxa"/>
              <w:bottom w:w="100" w:type="dxa"/>
              <w:right w:w="100" w:type="dxa"/>
            </w:tcMar>
          </w:tcPr>
          <w:p w14:paraId="0000028A" w14:textId="77777777" w:rsidR="00E75EC0" w:rsidRPr="009D3FB9" w:rsidRDefault="00B64B68">
            <w:pPr>
              <w:widowControl w:val="0"/>
              <w:jc w:val="both"/>
            </w:pPr>
            <w:r w:rsidRPr="009D3FB9">
              <w:rPr>
                <w:b/>
              </w:rPr>
              <w:t>Garantía legal</w:t>
            </w:r>
            <w:r w:rsidRPr="009D3FB9">
              <w:t xml:space="preserve"> </w:t>
            </w:r>
          </w:p>
          <w:p w14:paraId="0000028B" w14:textId="5D698B27" w:rsidR="00E75EC0" w:rsidRPr="009D3FB9" w:rsidRDefault="00B64B68">
            <w:pPr>
              <w:pBdr>
                <w:top w:val="nil"/>
                <w:left w:val="nil"/>
                <w:bottom w:val="nil"/>
                <w:right w:val="nil"/>
                <w:between w:val="nil"/>
              </w:pBdr>
              <w:spacing w:after="120"/>
              <w:jc w:val="both"/>
              <w:rPr>
                <w:rFonts w:ascii="Times New Roman" w:eastAsia="Times New Roman" w:hAnsi="Times New Roman" w:cs="Times New Roman"/>
                <w:sz w:val="24"/>
                <w:szCs w:val="24"/>
              </w:rPr>
            </w:pPr>
            <w:r w:rsidRPr="009D3FB9">
              <w:t xml:space="preserve">Es una obligación temporal, asumida por el comercializador del producto o servicio, está asociado directamente con la seguridad, pertinencia y calidad, esto representa un derecho que tienen los consumidores </w:t>
            </w:r>
            <w:r w:rsidR="000F2F1E" w:rsidRPr="009D3FB9">
              <w:t>de</w:t>
            </w:r>
            <w:r w:rsidRPr="009D3FB9">
              <w:t xml:space="preserve"> recibir una atención adecuada, contemplada en la ley, este derecho no puede ser asumido por los productores o comercializadores a libre interpretación y atención.</w:t>
            </w:r>
          </w:p>
        </w:tc>
      </w:tr>
      <w:tr w:rsidR="009D3FB9" w:rsidRPr="009D3FB9" w14:paraId="38EEB0A6" w14:textId="77777777">
        <w:trPr>
          <w:trHeight w:val="420"/>
        </w:trPr>
        <w:tc>
          <w:tcPr>
            <w:tcW w:w="13412" w:type="dxa"/>
            <w:gridSpan w:val="2"/>
            <w:shd w:val="clear" w:color="auto" w:fill="auto"/>
            <w:tcMar>
              <w:top w:w="100" w:type="dxa"/>
              <w:left w:w="100" w:type="dxa"/>
              <w:bottom w:w="100" w:type="dxa"/>
              <w:right w:w="100" w:type="dxa"/>
            </w:tcMar>
          </w:tcPr>
          <w:p w14:paraId="0000028D" w14:textId="77777777" w:rsidR="00E75EC0" w:rsidRPr="009D3FB9" w:rsidRDefault="00B64B68">
            <w:pPr>
              <w:widowControl w:val="0"/>
              <w:rPr>
                <w:b/>
              </w:rPr>
            </w:pPr>
            <w:r w:rsidRPr="009D3FB9">
              <w:rPr>
                <w:b/>
              </w:rPr>
              <w:t>Normativa legal.</w:t>
            </w:r>
          </w:p>
          <w:p w14:paraId="0000028E" w14:textId="77777777" w:rsidR="00E75EC0" w:rsidRPr="009D3FB9" w:rsidRDefault="00B64B68">
            <w:pPr>
              <w:widowControl w:val="0"/>
              <w:jc w:val="both"/>
            </w:pPr>
            <w:r w:rsidRPr="009D3FB9">
              <w:t>La normativa legal vigente actual en el país es la Ley 1480 de 2011, Estatuto del Consumidor, que busca la protección de los consumidores contra posibles riesgos de salud y seguridad, brindando una información adecuada y concreta, dando una posibilidad de educar a las personas con respeto a la correcta utilización del producto o servicio así como la oportunidad de ser escuchados por medio de organizaciones de consumidores que existan o que quieran ser creadas, contemplando una protección especial a los derechos de los niños contemplados en la Ley y de Infancia y Adolescencia.</w:t>
            </w:r>
          </w:p>
        </w:tc>
      </w:tr>
    </w:tbl>
    <w:p w14:paraId="00000290" w14:textId="6FC10962" w:rsidR="00E75EC0" w:rsidRDefault="00E75EC0">
      <w:pPr>
        <w:rPr>
          <w:b/>
        </w:rPr>
      </w:pPr>
    </w:p>
    <w:tbl>
      <w:tblPr>
        <w:tblW w:w="0" w:type="auto"/>
        <w:tblCellMar>
          <w:top w:w="15" w:type="dxa"/>
          <w:left w:w="15" w:type="dxa"/>
          <w:bottom w:w="15" w:type="dxa"/>
          <w:right w:w="15" w:type="dxa"/>
        </w:tblCellMar>
        <w:tblLook w:val="04A0" w:firstRow="1" w:lastRow="0" w:firstColumn="1" w:lastColumn="0" w:noHBand="0" w:noVBand="1"/>
      </w:tblPr>
      <w:tblGrid>
        <w:gridCol w:w="5648"/>
        <w:gridCol w:w="7768"/>
      </w:tblGrid>
      <w:tr w:rsidR="00B64B68" w:rsidRPr="00B64B68" w14:paraId="3B6D3E47" w14:textId="77777777" w:rsidTr="00B64B68">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C9DAF8"/>
            <w:hideMark/>
          </w:tcPr>
          <w:p w14:paraId="7F4AC3A7" w14:textId="77777777" w:rsidR="00B64B68" w:rsidRPr="00B64B68" w:rsidRDefault="00B64B68" w:rsidP="00B64B68">
            <w:pPr>
              <w:spacing w:line="240" w:lineRule="auto"/>
              <w:rPr>
                <w:rFonts w:ascii="Times New Roman" w:eastAsia="Times New Roman" w:hAnsi="Times New Roman" w:cs="Times New Roman"/>
                <w:sz w:val="24"/>
                <w:szCs w:val="24"/>
                <w:lang w:val="es-CO"/>
              </w:rPr>
            </w:pPr>
            <w:r w:rsidRPr="00B64B68">
              <w:rPr>
                <w:rFonts w:eastAsia="Times New Roman"/>
                <w:color w:val="000000"/>
                <w:shd w:val="clear" w:color="auto" w:fill="FFFF00"/>
                <w:lang w:val="es-CO"/>
              </w:rPr>
              <w:t>Tipo de recurso </w:t>
            </w:r>
          </w:p>
        </w:tc>
        <w:tc>
          <w:tcPr>
            <w:tcW w:w="0" w:type="auto"/>
            <w:tcBorders>
              <w:top w:val="single" w:sz="6" w:space="0" w:color="000000"/>
              <w:left w:val="single" w:sz="6" w:space="0" w:color="000000"/>
              <w:bottom w:val="single" w:sz="6" w:space="0" w:color="000000"/>
              <w:right w:val="single" w:sz="6" w:space="0" w:color="000000"/>
            </w:tcBorders>
            <w:shd w:val="clear" w:color="auto" w:fill="C9DAF8"/>
            <w:hideMark/>
          </w:tcPr>
          <w:p w14:paraId="7240CFB5" w14:textId="77777777" w:rsidR="00B64B68" w:rsidRPr="00B64B68" w:rsidRDefault="00B64B68" w:rsidP="00B64B68">
            <w:pPr>
              <w:spacing w:line="240" w:lineRule="auto"/>
              <w:jc w:val="center"/>
              <w:rPr>
                <w:rFonts w:ascii="Times New Roman" w:eastAsia="Times New Roman" w:hAnsi="Times New Roman" w:cs="Times New Roman"/>
                <w:sz w:val="24"/>
                <w:szCs w:val="24"/>
                <w:lang w:val="es-CO"/>
              </w:rPr>
            </w:pPr>
            <w:r w:rsidRPr="00B64B68">
              <w:rPr>
                <w:rFonts w:eastAsia="Times New Roman"/>
                <w:color w:val="000000"/>
                <w:lang w:val="es-CO"/>
              </w:rPr>
              <w:t>Cajón de texto de color </w:t>
            </w:r>
          </w:p>
        </w:tc>
      </w:tr>
      <w:tr w:rsidR="00B64B68" w:rsidRPr="00B64B68" w14:paraId="7ECD4648" w14:textId="77777777" w:rsidTr="00B64B68">
        <w:trPr>
          <w:trHeight w:val="1155"/>
        </w:trPr>
        <w:tc>
          <w:tcPr>
            <w:tcW w:w="0" w:type="auto"/>
            <w:gridSpan w:val="2"/>
            <w:tcBorders>
              <w:top w:val="single" w:sz="6" w:space="0" w:color="000000"/>
              <w:left w:val="single" w:sz="6" w:space="0" w:color="000000"/>
              <w:bottom w:val="single" w:sz="6" w:space="0" w:color="000000"/>
              <w:right w:val="single" w:sz="6" w:space="0" w:color="000000"/>
            </w:tcBorders>
            <w:hideMark/>
          </w:tcPr>
          <w:p w14:paraId="68FAF671" w14:textId="77777777" w:rsidR="00B64B68" w:rsidRPr="00B64B68" w:rsidRDefault="00B64B68" w:rsidP="00B64B68">
            <w:pPr>
              <w:spacing w:line="240" w:lineRule="auto"/>
              <w:ind w:left="142"/>
              <w:rPr>
                <w:rFonts w:ascii="Times New Roman" w:eastAsia="Times New Roman" w:hAnsi="Times New Roman" w:cs="Times New Roman"/>
                <w:sz w:val="24"/>
                <w:szCs w:val="24"/>
                <w:lang w:val="es-CO"/>
              </w:rPr>
            </w:pPr>
            <w:r w:rsidRPr="00B64B68">
              <w:rPr>
                <w:rFonts w:eastAsia="Times New Roman"/>
                <w:b/>
                <w:bCs/>
                <w:color w:val="000000"/>
                <w:shd w:val="clear" w:color="auto" w:fill="FFFF00"/>
                <w:lang w:val="es-CO"/>
              </w:rPr>
              <w:t>¡Muy bien!</w:t>
            </w:r>
            <w:r w:rsidRPr="00B64B68">
              <w:rPr>
                <w:rFonts w:eastAsia="Times New Roman"/>
                <w:color w:val="000000"/>
                <w:shd w:val="clear" w:color="auto" w:fill="FFFF00"/>
                <w:lang w:val="es-CO"/>
              </w:rPr>
              <w:t xml:space="preserve"> Ha finalizado el estudio de este componente formativo a través del cual ha aprendido sobre la descripción y funcionamiento de equipos electrónicos. Ahora lo invitamos a estudiar la síntesis donde podrá recordar de forma general los saberes que se han desarrollado, a realizar la actividad de aprendizaje donde podrá colocar a prueba lo aprendido, consultar el material complementario que le servirá como refuerzo y profundización y estudiar el glosario.  </w:t>
            </w:r>
          </w:p>
        </w:tc>
      </w:tr>
    </w:tbl>
    <w:p w14:paraId="5DEC5DB5" w14:textId="4FD3CA16" w:rsidR="00B64B68" w:rsidRDefault="00B64B68">
      <w:pPr>
        <w:rPr>
          <w:b/>
        </w:rPr>
      </w:pPr>
    </w:p>
    <w:p w14:paraId="0AFC85F6" w14:textId="77777777" w:rsidR="00B64B68" w:rsidRPr="009D3FB9" w:rsidRDefault="00B64B68">
      <w:pPr>
        <w:rPr>
          <w:b/>
        </w:rPr>
      </w:pPr>
    </w:p>
    <w:p w14:paraId="00000291" w14:textId="0A328666" w:rsidR="00E75EC0" w:rsidRPr="009D3FB9" w:rsidRDefault="00B64B68">
      <w:pPr>
        <w:rPr>
          <w:b/>
        </w:rPr>
      </w:pPr>
      <w:r w:rsidRPr="009D3FB9">
        <w:rPr>
          <w:b/>
        </w:rPr>
        <w:t>7.  S</w:t>
      </w:r>
      <w:r w:rsidR="000F2F1E" w:rsidRPr="009D3FB9">
        <w:rPr>
          <w:b/>
        </w:rPr>
        <w:t>íntesis</w:t>
      </w:r>
    </w:p>
    <w:p w14:paraId="00000292" w14:textId="77777777" w:rsidR="00E75EC0" w:rsidRPr="009D3FB9" w:rsidRDefault="00E75EC0"/>
    <w:tbl>
      <w:tblPr>
        <w:tblStyle w:val="aff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1300"/>
      </w:tblGrid>
      <w:tr w:rsidR="009D3FB9" w:rsidRPr="009D3FB9" w14:paraId="37FBB349" w14:textId="77777777">
        <w:tc>
          <w:tcPr>
            <w:tcW w:w="2122" w:type="dxa"/>
            <w:shd w:val="clear" w:color="auto" w:fill="C6D9F1"/>
          </w:tcPr>
          <w:p w14:paraId="00000293" w14:textId="77777777" w:rsidR="00E75EC0" w:rsidRPr="009D3FB9" w:rsidRDefault="00B64B68">
            <w:pPr>
              <w:jc w:val="center"/>
              <w:rPr>
                <w:b/>
              </w:rPr>
            </w:pPr>
            <w:r w:rsidRPr="009D3FB9">
              <w:rPr>
                <w:b/>
              </w:rPr>
              <w:t>Tipo de recurso</w:t>
            </w:r>
          </w:p>
        </w:tc>
        <w:tc>
          <w:tcPr>
            <w:tcW w:w="11300" w:type="dxa"/>
            <w:shd w:val="clear" w:color="auto" w:fill="C6D9F1"/>
          </w:tcPr>
          <w:p w14:paraId="00000294" w14:textId="77777777" w:rsidR="00E75EC0" w:rsidRPr="009D3FB9" w:rsidRDefault="00B64B68">
            <w:pPr>
              <w:jc w:val="center"/>
            </w:pPr>
            <w:r w:rsidRPr="009D3FB9">
              <w:t>Síntesis</w:t>
            </w:r>
          </w:p>
        </w:tc>
      </w:tr>
      <w:tr w:rsidR="009D3FB9" w:rsidRPr="009D3FB9" w14:paraId="4E19CF56" w14:textId="77777777">
        <w:tc>
          <w:tcPr>
            <w:tcW w:w="13422" w:type="dxa"/>
            <w:gridSpan w:val="2"/>
          </w:tcPr>
          <w:p w14:paraId="00000295" w14:textId="77777777" w:rsidR="00E75EC0" w:rsidRPr="009D3FB9" w:rsidRDefault="00E75EC0"/>
          <w:p w14:paraId="00000296" w14:textId="77777777" w:rsidR="00E75EC0" w:rsidRPr="009D3FB9" w:rsidRDefault="00B64B68">
            <w:r w:rsidRPr="009D3FB9">
              <w:t xml:space="preserve">Mantenimiento y Ensamble de Equipos Electrónicos </w:t>
            </w:r>
            <w:r w:rsidRPr="009D3FB9">
              <w:br/>
            </w:r>
          </w:p>
          <w:p w14:paraId="00000297" w14:textId="77777777" w:rsidR="00E75EC0" w:rsidRPr="009D3FB9" w:rsidRDefault="00B64B68">
            <w:r w:rsidRPr="009D3FB9">
              <w:t>Síntesis: Preparación del entorno de trabajo</w:t>
            </w:r>
          </w:p>
          <w:p w14:paraId="00000298" w14:textId="77777777" w:rsidR="00E75EC0" w:rsidRPr="009D3FB9" w:rsidRDefault="00E75EC0"/>
        </w:tc>
      </w:tr>
      <w:tr w:rsidR="009D3FB9" w:rsidRPr="009D3FB9" w14:paraId="4F33EB96" w14:textId="77777777">
        <w:tc>
          <w:tcPr>
            <w:tcW w:w="2122" w:type="dxa"/>
            <w:shd w:val="clear" w:color="auto" w:fill="C6D9F1"/>
            <w:vAlign w:val="center"/>
          </w:tcPr>
          <w:p w14:paraId="0000029A" w14:textId="77777777" w:rsidR="00E75EC0" w:rsidRPr="009D3FB9" w:rsidRDefault="00B64B68">
            <w:pPr>
              <w:rPr>
                <w:b/>
              </w:rPr>
            </w:pPr>
            <w:r w:rsidRPr="009D3FB9">
              <w:rPr>
                <w:b/>
              </w:rPr>
              <w:t>Introducción</w:t>
            </w:r>
          </w:p>
        </w:tc>
        <w:tc>
          <w:tcPr>
            <w:tcW w:w="11300" w:type="dxa"/>
            <w:vAlign w:val="center"/>
          </w:tcPr>
          <w:p w14:paraId="0000029B" w14:textId="77777777" w:rsidR="00E75EC0" w:rsidRPr="009D3FB9" w:rsidRDefault="00B64B68">
            <w:r w:rsidRPr="009D3FB9">
              <w:t>El organizador gráfico que presentamos a continuación es una síntesis de los saberes desarrollados en este proceso de aprendizaje. Analice las relaciones y recuerde lo aprendido.</w:t>
            </w:r>
          </w:p>
        </w:tc>
      </w:tr>
      <w:tr w:rsidR="009D3FB9" w:rsidRPr="009D3FB9" w14:paraId="15E1AF10" w14:textId="77777777">
        <w:tc>
          <w:tcPr>
            <w:tcW w:w="13422" w:type="dxa"/>
            <w:gridSpan w:val="2"/>
          </w:tcPr>
          <w:p w14:paraId="0000029C" w14:textId="77777777" w:rsidR="00E75EC0" w:rsidRPr="009D3FB9" w:rsidRDefault="00E75EC0">
            <w:pPr>
              <w:jc w:val="center"/>
            </w:pPr>
          </w:p>
          <w:p w14:paraId="0000029D" w14:textId="77777777" w:rsidR="00E75EC0" w:rsidRPr="009D3FB9" w:rsidRDefault="00B64B68">
            <w:r w:rsidRPr="009D3FB9">
              <w:t>Figura 2.</w:t>
            </w:r>
          </w:p>
          <w:p w14:paraId="0000029E" w14:textId="77777777" w:rsidR="00E75EC0" w:rsidRPr="009D3FB9" w:rsidRDefault="00B64B68">
            <w:pPr>
              <w:rPr>
                <w:i/>
              </w:rPr>
            </w:pPr>
            <w:r w:rsidRPr="009D3FB9">
              <w:rPr>
                <w:i/>
              </w:rPr>
              <w:t>Preparación del entorno de trabajo</w:t>
            </w:r>
          </w:p>
          <w:p w14:paraId="0000029F" w14:textId="77777777" w:rsidR="00E75EC0" w:rsidRPr="009D3FB9" w:rsidRDefault="00E75EC0">
            <w:pPr>
              <w:jc w:val="center"/>
            </w:pPr>
          </w:p>
          <w:p w14:paraId="000002A0" w14:textId="77777777" w:rsidR="00E75EC0" w:rsidRPr="009D3FB9" w:rsidRDefault="00E75EC0">
            <w:pPr>
              <w:jc w:val="center"/>
            </w:pPr>
          </w:p>
          <w:p w14:paraId="000002A1" w14:textId="77777777" w:rsidR="00E75EC0" w:rsidRPr="009D3FB9" w:rsidRDefault="00B64B68">
            <w:pPr>
              <w:jc w:val="center"/>
            </w:pPr>
            <w:r w:rsidRPr="009D3FB9">
              <w:rPr>
                <w:noProof/>
                <w:lang w:val="es-CO"/>
              </w:rPr>
              <w:drawing>
                <wp:inline distT="0" distB="0" distL="0" distR="0" wp14:anchorId="054B96D9" wp14:editId="3FE6AE4A">
                  <wp:extent cx="5661498" cy="3758034"/>
                  <wp:effectExtent l="0" t="0" r="0" b="0"/>
                  <wp:docPr id="3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5661498" cy="3758034"/>
                          </a:xfrm>
                          <a:prstGeom prst="rect">
                            <a:avLst/>
                          </a:prstGeom>
                          <a:ln/>
                        </pic:spPr>
                      </pic:pic>
                    </a:graphicData>
                  </a:graphic>
                </wp:inline>
              </w:drawing>
            </w:r>
          </w:p>
          <w:p w14:paraId="000002A3" w14:textId="77777777" w:rsidR="00E75EC0" w:rsidRPr="009D3FB9" w:rsidRDefault="00B64B68">
            <w:pPr>
              <w:jc w:val="center"/>
            </w:pPr>
            <w:r w:rsidRPr="009D3FB9">
              <w:rPr>
                <w:b/>
              </w:rPr>
              <w:t xml:space="preserve">Imagen: </w:t>
            </w:r>
            <w:r w:rsidRPr="009D3FB9">
              <w:t>839317_i32</w:t>
            </w:r>
          </w:p>
        </w:tc>
      </w:tr>
    </w:tbl>
    <w:p w14:paraId="000002A5" w14:textId="77777777" w:rsidR="00E75EC0" w:rsidRPr="009D3FB9" w:rsidRDefault="00E75EC0"/>
    <w:p w14:paraId="000002A6" w14:textId="77777777" w:rsidR="00E75EC0" w:rsidRPr="009D3FB9" w:rsidRDefault="00E75EC0"/>
    <w:p w14:paraId="000002A7" w14:textId="24B576B3" w:rsidR="00E75EC0" w:rsidRPr="009D3FB9" w:rsidRDefault="00B64B68">
      <w:pPr>
        <w:spacing w:after="120" w:line="240" w:lineRule="auto"/>
        <w:rPr>
          <w:b/>
        </w:rPr>
      </w:pPr>
      <w:r w:rsidRPr="009D3FB9">
        <w:rPr>
          <w:b/>
        </w:rPr>
        <w:t>8. A</w:t>
      </w:r>
      <w:r w:rsidR="000F2F1E" w:rsidRPr="009D3FB9">
        <w:rPr>
          <w:b/>
        </w:rPr>
        <w:t>ctividad didáctica</w:t>
      </w:r>
    </w:p>
    <w:tbl>
      <w:tblPr>
        <w:tblStyle w:val="affff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6990"/>
        <w:gridCol w:w="4646"/>
      </w:tblGrid>
      <w:tr w:rsidR="009D3FB9" w:rsidRPr="009D3FB9" w14:paraId="0E05BCED" w14:textId="77777777">
        <w:trPr>
          <w:trHeight w:val="460"/>
        </w:trPr>
        <w:tc>
          <w:tcPr>
            <w:tcW w:w="1776" w:type="dxa"/>
            <w:shd w:val="clear" w:color="auto" w:fill="C9DAF8"/>
            <w:tcMar>
              <w:top w:w="100" w:type="dxa"/>
              <w:left w:w="100" w:type="dxa"/>
              <w:bottom w:w="100" w:type="dxa"/>
              <w:right w:w="100" w:type="dxa"/>
            </w:tcMar>
          </w:tcPr>
          <w:p w14:paraId="000002A8" w14:textId="77777777" w:rsidR="00E75EC0" w:rsidRPr="009D3FB9" w:rsidRDefault="00B64B68">
            <w:pPr>
              <w:widowControl w:val="0"/>
              <w:jc w:val="center"/>
              <w:rPr>
                <w:b/>
              </w:rPr>
            </w:pPr>
            <w:r w:rsidRPr="009D3FB9">
              <w:rPr>
                <w:b/>
              </w:rPr>
              <w:t>Tipo de recurso</w:t>
            </w:r>
          </w:p>
        </w:tc>
        <w:tc>
          <w:tcPr>
            <w:tcW w:w="11636" w:type="dxa"/>
            <w:gridSpan w:val="2"/>
            <w:shd w:val="clear" w:color="auto" w:fill="C9DAF8"/>
            <w:tcMar>
              <w:top w:w="100" w:type="dxa"/>
              <w:left w:w="100" w:type="dxa"/>
              <w:bottom w:w="100" w:type="dxa"/>
              <w:right w:w="100" w:type="dxa"/>
            </w:tcMar>
          </w:tcPr>
          <w:p w14:paraId="000002A9" w14:textId="77777777" w:rsidR="00E75EC0" w:rsidRPr="009D3FB9" w:rsidRDefault="00B64B68">
            <w:pPr>
              <w:keepNext/>
              <w:keepLines/>
              <w:widowControl w:val="0"/>
              <w:pBdr>
                <w:top w:val="nil"/>
                <w:left w:val="nil"/>
                <w:bottom w:val="nil"/>
                <w:right w:val="nil"/>
                <w:between w:val="nil"/>
              </w:pBdr>
              <w:spacing w:after="60"/>
              <w:jc w:val="center"/>
            </w:pPr>
            <w:bookmarkStart w:id="60" w:name="_heading=h.3rdcrjn" w:colFirst="0" w:colLast="0"/>
            <w:bookmarkEnd w:id="60"/>
            <w:r w:rsidRPr="009D3FB9">
              <w:t>Actividad didáctica. Arrastrar y soltar</w:t>
            </w:r>
          </w:p>
        </w:tc>
      </w:tr>
      <w:tr w:rsidR="009D3FB9" w:rsidRPr="009D3FB9" w14:paraId="39028108" w14:textId="77777777">
        <w:trPr>
          <w:trHeight w:val="420"/>
        </w:trPr>
        <w:tc>
          <w:tcPr>
            <w:tcW w:w="8766" w:type="dxa"/>
            <w:gridSpan w:val="2"/>
            <w:shd w:val="clear" w:color="auto" w:fill="auto"/>
            <w:tcMar>
              <w:top w:w="100" w:type="dxa"/>
              <w:left w:w="100" w:type="dxa"/>
              <w:bottom w:w="100" w:type="dxa"/>
              <w:right w:w="100" w:type="dxa"/>
            </w:tcMar>
          </w:tcPr>
          <w:p w14:paraId="000002AB" w14:textId="77777777" w:rsidR="00E75EC0" w:rsidRPr="009D3FB9" w:rsidRDefault="00E75EC0">
            <w:pPr>
              <w:widowControl w:val="0"/>
              <w:rPr>
                <w:b/>
              </w:rPr>
            </w:pPr>
          </w:p>
          <w:p w14:paraId="000002AC" w14:textId="77777777" w:rsidR="00E75EC0" w:rsidRPr="009D3FB9" w:rsidRDefault="00B64B68">
            <w:pPr>
              <w:widowControl w:val="0"/>
            </w:pPr>
            <w:r w:rsidRPr="009D3FB9">
              <w:t>La actividad que se presenta a continuación tiene el propósito de recordar los saberes desarrollados en este componente formativo. Para ello, debe asociar cada uno de los enunciados con el concepto que le corresponde:</w:t>
            </w:r>
          </w:p>
        </w:tc>
        <w:tc>
          <w:tcPr>
            <w:tcW w:w="4646" w:type="dxa"/>
            <w:shd w:val="clear" w:color="auto" w:fill="auto"/>
            <w:tcMar>
              <w:top w:w="100" w:type="dxa"/>
              <w:left w:w="100" w:type="dxa"/>
              <w:bottom w:w="100" w:type="dxa"/>
              <w:right w:w="100" w:type="dxa"/>
            </w:tcMar>
          </w:tcPr>
          <w:p w14:paraId="000002AE" w14:textId="77777777" w:rsidR="00E75EC0" w:rsidRPr="009D3FB9" w:rsidRDefault="00000000">
            <w:pPr>
              <w:widowControl w:val="0"/>
            </w:pPr>
            <w:sdt>
              <w:sdtPr>
                <w:tag w:val="goog_rdk_51"/>
                <w:id w:val="442125698"/>
              </w:sdtPr>
              <w:sdtContent>
                <w:commentRangeStart w:id="61"/>
              </w:sdtContent>
            </w:sdt>
            <w:r w:rsidR="00B64B68" w:rsidRPr="009D3FB9">
              <w:rPr>
                <w:noProof/>
                <w:lang w:val="es-CO"/>
              </w:rPr>
              <w:drawing>
                <wp:inline distT="0" distB="0" distL="0" distR="0" wp14:anchorId="0FB93436" wp14:editId="4F14C19A">
                  <wp:extent cx="2785014" cy="1853263"/>
                  <wp:effectExtent l="0" t="0" r="0" b="0"/>
                  <wp:docPr id="40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2785014" cy="1853263"/>
                          </a:xfrm>
                          <a:prstGeom prst="rect">
                            <a:avLst/>
                          </a:prstGeom>
                          <a:ln/>
                        </pic:spPr>
                      </pic:pic>
                    </a:graphicData>
                  </a:graphic>
                </wp:inline>
              </w:drawing>
            </w:r>
            <w:commentRangeEnd w:id="61"/>
            <w:r w:rsidR="00B64B68" w:rsidRPr="009D3FB9">
              <w:commentReference w:id="61"/>
            </w:r>
          </w:p>
          <w:p w14:paraId="000002AF" w14:textId="77777777" w:rsidR="00E75EC0" w:rsidRPr="009D3FB9" w:rsidRDefault="00E75EC0">
            <w:pPr>
              <w:widowControl w:val="0"/>
            </w:pPr>
          </w:p>
          <w:p w14:paraId="000002B0" w14:textId="77777777" w:rsidR="00E75EC0" w:rsidRPr="009D3FB9" w:rsidRDefault="00B64B68">
            <w:pPr>
              <w:widowControl w:val="0"/>
            </w:pPr>
            <w:r w:rsidRPr="009D3FB9">
              <w:rPr>
                <w:b/>
              </w:rPr>
              <w:t xml:space="preserve">Imagen: </w:t>
            </w:r>
            <w:r w:rsidRPr="009D3FB9">
              <w:t>839317_i33</w:t>
            </w:r>
          </w:p>
          <w:p w14:paraId="000002B1" w14:textId="77777777" w:rsidR="00E75EC0" w:rsidRPr="009D3FB9" w:rsidRDefault="00E75EC0">
            <w:pPr>
              <w:widowControl w:val="0"/>
            </w:pPr>
          </w:p>
        </w:tc>
      </w:tr>
      <w:tr w:rsidR="009D3FB9" w:rsidRPr="009D3FB9" w14:paraId="301CD2BE" w14:textId="77777777">
        <w:trPr>
          <w:trHeight w:val="420"/>
        </w:trPr>
        <w:tc>
          <w:tcPr>
            <w:tcW w:w="8766" w:type="dxa"/>
            <w:gridSpan w:val="2"/>
            <w:shd w:val="clear" w:color="auto" w:fill="auto"/>
            <w:tcMar>
              <w:top w:w="100" w:type="dxa"/>
              <w:left w:w="100" w:type="dxa"/>
              <w:bottom w:w="100" w:type="dxa"/>
              <w:right w:w="100" w:type="dxa"/>
            </w:tcMar>
          </w:tcPr>
          <w:p w14:paraId="000002B2" w14:textId="77777777" w:rsidR="00E75EC0" w:rsidRPr="009D3FB9" w:rsidRDefault="00B64B68">
            <w:pPr>
              <w:widowControl w:val="0"/>
            </w:pPr>
            <w:r w:rsidRPr="009D3FB9">
              <w:t>Dar soporte y resolver las inquietudes y necesidades de los clientes.</w:t>
            </w:r>
          </w:p>
        </w:tc>
        <w:tc>
          <w:tcPr>
            <w:tcW w:w="4646" w:type="dxa"/>
            <w:shd w:val="clear" w:color="auto" w:fill="auto"/>
            <w:tcMar>
              <w:top w:w="100" w:type="dxa"/>
              <w:left w:w="100" w:type="dxa"/>
              <w:bottom w:w="100" w:type="dxa"/>
              <w:right w:w="100" w:type="dxa"/>
            </w:tcMar>
          </w:tcPr>
          <w:p w14:paraId="000002B4" w14:textId="77777777" w:rsidR="00E75EC0" w:rsidRPr="009D3FB9" w:rsidRDefault="00B64B68">
            <w:pPr>
              <w:widowControl w:val="0"/>
              <w:rPr>
                <w:b/>
              </w:rPr>
            </w:pPr>
            <w:r w:rsidRPr="009D3FB9">
              <w:rPr>
                <w:b/>
              </w:rPr>
              <w:t>Atención al cliente</w:t>
            </w:r>
          </w:p>
        </w:tc>
      </w:tr>
      <w:tr w:rsidR="009D3FB9" w:rsidRPr="009D3FB9" w14:paraId="5CCD9DC3" w14:textId="77777777">
        <w:trPr>
          <w:trHeight w:val="420"/>
        </w:trPr>
        <w:tc>
          <w:tcPr>
            <w:tcW w:w="13412" w:type="dxa"/>
            <w:gridSpan w:val="3"/>
            <w:shd w:val="clear" w:color="auto" w:fill="auto"/>
            <w:tcMar>
              <w:top w:w="100" w:type="dxa"/>
              <w:left w:w="100" w:type="dxa"/>
              <w:bottom w:w="100" w:type="dxa"/>
              <w:right w:w="100" w:type="dxa"/>
            </w:tcMar>
          </w:tcPr>
          <w:p w14:paraId="000002B5" w14:textId="77777777" w:rsidR="00E75EC0" w:rsidRPr="009D3FB9" w:rsidRDefault="00B64B68">
            <w:pPr>
              <w:widowControl w:val="0"/>
              <w:rPr>
                <w:b/>
              </w:rPr>
            </w:pPr>
            <w:r w:rsidRPr="009D3FB9">
              <w:rPr>
                <w:b/>
              </w:rPr>
              <w:t>Retroalimentación</w:t>
            </w:r>
          </w:p>
          <w:p w14:paraId="000002B6" w14:textId="77777777" w:rsidR="00E75EC0" w:rsidRPr="009D3FB9" w:rsidRDefault="00B64B68">
            <w:pPr>
              <w:widowControl w:val="0"/>
              <w:rPr>
                <w:b/>
              </w:rPr>
            </w:pPr>
            <w:r w:rsidRPr="009D3FB9">
              <w:rPr>
                <w:b/>
              </w:rPr>
              <w:t>Respuesta correcta</w:t>
            </w:r>
          </w:p>
          <w:p w14:paraId="000002B7" w14:textId="77777777" w:rsidR="00E75EC0" w:rsidRPr="009D3FB9" w:rsidRDefault="00B64B68">
            <w:pPr>
              <w:widowControl w:val="0"/>
              <w:numPr>
                <w:ilvl w:val="0"/>
                <w:numId w:val="2"/>
              </w:numPr>
              <w:rPr>
                <w:b/>
              </w:rPr>
            </w:pPr>
            <w:r w:rsidRPr="009D3FB9">
              <w:rPr>
                <w:b/>
              </w:rPr>
              <w:t xml:space="preserve">¡Muy bien! </w:t>
            </w:r>
            <w:r w:rsidRPr="009D3FB9">
              <w:t xml:space="preserve">Has seleccionado la respuesta correcta, una de las actividades de la atención al cliente consiste en dar soporte y resolver las inquietudes y necesidades de los clientes. </w:t>
            </w:r>
            <w:r w:rsidRPr="009D3FB9">
              <w:rPr>
                <w:b/>
              </w:rPr>
              <w:t>Felicitaciones por el logro</w:t>
            </w:r>
            <w:r w:rsidRPr="009D3FB9">
              <w:t>.</w:t>
            </w:r>
          </w:p>
          <w:p w14:paraId="000002B8" w14:textId="77777777" w:rsidR="00E75EC0" w:rsidRPr="009D3FB9" w:rsidRDefault="00B64B68">
            <w:pPr>
              <w:widowControl w:val="0"/>
              <w:rPr>
                <w:b/>
              </w:rPr>
            </w:pPr>
            <w:r w:rsidRPr="009D3FB9">
              <w:rPr>
                <w:b/>
              </w:rPr>
              <w:t>Respuesta incorrecta</w:t>
            </w:r>
          </w:p>
          <w:p w14:paraId="000002B9" w14:textId="35929B13" w:rsidR="00E75EC0" w:rsidRPr="009D3FB9" w:rsidRDefault="00B64B68">
            <w:pPr>
              <w:widowControl w:val="0"/>
              <w:numPr>
                <w:ilvl w:val="0"/>
                <w:numId w:val="3"/>
              </w:numPr>
            </w:pPr>
            <w:r w:rsidRPr="009D3FB9">
              <w:rPr>
                <w:b/>
              </w:rPr>
              <w:t>¡Vamos, Inténtelo una vez más!</w:t>
            </w:r>
            <w:r w:rsidRPr="009D3FB9">
              <w:t xml:space="preserve"> </w:t>
            </w:r>
            <w:r w:rsidR="000F2F1E" w:rsidRPr="009D3FB9">
              <w:t>te</w:t>
            </w:r>
            <w:r w:rsidRPr="009D3FB9">
              <w:t xml:space="preserve"> invitamos a retomar el estudio de los conceptos asociados con la atención al cliente, y así mismo a resolver las actividades propuestas a lo largo de</w:t>
            </w:r>
            <w:r w:rsidR="000F2F1E" w:rsidRPr="009D3FB9">
              <w:t xml:space="preserve"> este apartado</w:t>
            </w:r>
            <w:r w:rsidRPr="009D3FB9">
              <w:t>. Ánimo, con esfuerzo y entusiasmo lograrás los objetivos iniciales.</w:t>
            </w:r>
          </w:p>
        </w:tc>
      </w:tr>
      <w:tr w:rsidR="009D3FB9" w:rsidRPr="009D3FB9" w14:paraId="572A1A67" w14:textId="77777777">
        <w:trPr>
          <w:trHeight w:val="420"/>
        </w:trPr>
        <w:tc>
          <w:tcPr>
            <w:tcW w:w="8766" w:type="dxa"/>
            <w:gridSpan w:val="2"/>
            <w:shd w:val="clear" w:color="auto" w:fill="auto"/>
            <w:tcMar>
              <w:top w:w="100" w:type="dxa"/>
              <w:left w:w="100" w:type="dxa"/>
              <w:bottom w:w="100" w:type="dxa"/>
              <w:right w:w="100" w:type="dxa"/>
            </w:tcMar>
          </w:tcPr>
          <w:p w14:paraId="000002BC" w14:textId="77777777" w:rsidR="00E75EC0" w:rsidRPr="009D3FB9" w:rsidRDefault="00B64B68">
            <w:pPr>
              <w:widowControl w:val="0"/>
            </w:pPr>
            <w:r w:rsidRPr="009D3FB9">
              <w:t>Utilizar todos los EPP y seguir las recomendaciones para evitar accidentes.</w:t>
            </w:r>
          </w:p>
        </w:tc>
        <w:tc>
          <w:tcPr>
            <w:tcW w:w="4646" w:type="dxa"/>
            <w:shd w:val="clear" w:color="auto" w:fill="auto"/>
            <w:tcMar>
              <w:top w:w="100" w:type="dxa"/>
              <w:left w:w="100" w:type="dxa"/>
              <w:bottom w:w="100" w:type="dxa"/>
              <w:right w:w="100" w:type="dxa"/>
            </w:tcMar>
          </w:tcPr>
          <w:p w14:paraId="000002BE" w14:textId="77777777" w:rsidR="00E75EC0" w:rsidRPr="009D3FB9" w:rsidRDefault="00B64B68">
            <w:pPr>
              <w:widowControl w:val="0"/>
              <w:rPr>
                <w:b/>
              </w:rPr>
            </w:pPr>
            <w:r w:rsidRPr="009D3FB9">
              <w:rPr>
                <w:b/>
              </w:rPr>
              <w:t>Componente electrónico</w:t>
            </w:r>
          </w:p>
        </w:tc>
      </w:tr>
      <w:tr w:rsidR="009D3FB9" w:rsidRPr="009D3FB9" w14:paraId="0543D616" w14:textId="77777777">
        <w:trPr>
          <w:trHeight w:val="420"/>
        </w:trPr>
        <w:tc>
          <w:tcPr>
            <w:tcW w:w="13412" w:type="dxa"/>
            <w:gridSpan w:val="3"/>
            <w:shd w:val="clear" w:color="auto" w:fill="auto"/>
            <w:tcMar>
              <w:top w:w="100" w:type="dxa"/>
              <w:left w:w="100" w:type="dxa"/>
              <w:bottom w:w="100" w:type="dxa"/>
              <w:right w:w="100" w:type="dxa"/>
            </w:tcMar>
          </w:tcPr>
          <w:p w14:paraId="000002BF" w14:textId="77777777" w:rsidR="00E75EC0" w:rsidRPr="009D3FB9" w:rsidRDefault="00B64B68">
            <w:pPr>
              <w:widowControl w:val="0"/>
              <w:rPr>
                <w:b/>
              </w:rPr>
            </w:pPr>
            <w:r w:rsidRPr="009D3FB9">
              <w:rPr>
                <w:b/>
              </w:rPr>
              <w:t>Retroalimentación</w:t>
            </w:r>
          </w:p>
          <w:p w14:paraId="000002C0" w14:textId="77777777" w:rsidR="00E75EC0" w:rsidRPr="009D3FB9" w:rsidRDefault="00B64B68">
            <w:pPr>
              <w:widowControl w:val="0"/>
              <w:rPr>
                <w:b/>
              </w:rPr>
            </w:pPr>
            <w:r w:rsidRPr="009D3FB9">
              <w:rPr>
                <w:b/>
              </w:rPr>
              <w:t>Respuesta correcta</w:t>
            </w:r>
          </w:p>
          <w:p w14:paraId="000002C1" w14:textId="77777777" w:rsidR="00E75EC0" w:rsidRPr="009D3FB9" w:rsidRDefault="00B64B68">
            <w:pPr>
              <w:widowControl w:val="0"/>
              <w:numPr>
                <w:ilvl w:val="0"/>
                <w:numId w:val="2"/>
              </w:numPr>
              <w:rPr>
                <w:b/>
              </w:rPr>
            </w:pPr>
            <w:r w:rsidRPr="009D3FB9">
              <w:rPr>
                <w:b/>
              </w:rPr>
              <w:t xml:space="preserve">¡Bien hecho! </w:t>
            </w:r>
            <w:r w:rsidRPr="009D3FB9">
              <w:t xml:space="preserve">Has seleccionado la respuesta correcta, al utilizar componentes eléctricos, debe asegurarse de usar todos los EPP y seguir las recomendaciones para evitar accidentes. </w:t>
            </w:r>
            <w:r w:rsidRPr="009D3FB9">
              <w:rPr>
                <w:b/>
              </w:rPr>
              <w:t>Felicitaciones por el logro</w:t>
            </w:r>
            <w:r w:rsidRPr="009D3FB9">
              <w:t>.</w:t>
            </w:r>
          </w:p>
          <w:p w14:paraId="000002C2" w14:textId="77777777" w:rsidR="00E75EC0" w:rsidRPr="009D3FB9" w:rsidRDefault="00B64B68">
            <w:pPr>
              <w:widowControl w:val="0"/>
              <w:rPr>
                <w:b/>
              </w:rPr>
            </w:pPr>
            <w:r w:rsidRPr="009D3FB9">
              <w:rPr>
                <w:b/>
              </w:rPr>
              <w:t>Respuesta incorrecta</w:t>
            </w:r>
          </w:p>
          <w:p w14:paraId="000002C4" w14:textId="1BD7C416" w:rsidR="00E75EC0" w:rsidRPr="009D3FB9" w:rsidRDefault="00B64B68" w:rsidP="000F2F1E">
            <w:pPr>
              <w:widowControl w:val="0"/>
              <w:numPr>
                <w:ilvl w:val="0"/>
                <w:numId w:val="3"/>
              </w:numPr>
            </w:pPr>
            <w:r w:rsidRPr="009D3FB9">
              <w:rPr>
                <w:b/>
              </w:rPr>
              <w:t xml:space="preserve">¡Vamos, </w:t>
            </w:r>
            <w:proofErr w:type="spellStart"/>
            <w:r w:rsidR="000F2F1E" w:rsidRPr="009D3FB9">
              <w:rPr>
                <w:b/>
              </w:rPr>
              <w:t>í</w:t>
            </w:r>
            <w:r w:rsidRPr="009D3FB9">
              <w:rPr>
                <w:b/>
              </w:rPr>
              <w:t>nténtelo</w:t>
            </w:r>
            <w:proofErr w:type="spellEnd"/>
            <w:r w:rsidRPr="009D3FB9">
              <w:rPr>
                <w:b/>
              </w:rPr>
              <w:t xml:space="preserve"> una vez más!</w:t>
            </w:r>
            <w:r w:rsidRPr="009D3FB9">
              <w:t xml:space="preserve"> </w:t>
            </w:r>
            <w:r w:rsidR="000F2F1E" w:rsidRPr="009D3FB9">
              <w:t>te invitamos a retomar el estudio de los conceptos asociados con la atención al cliente, y así mismo a resolver las actividades propuestas a lo largo de este apartado. Ánimo, con esfuerzo y entusiasmo lograrás los objetivos iniciales.</w:t>
            </w:r>
          </w:p>
          <w:p w14:paraId="000002C5" w14:textId="77777777" w:rsidR="00E75EC0" w:rsidRPr="009D3FB9" w:rsidRDefault="00E75EC0">
            <w:pPr>
              <w:widowControl w:val="0"/>
            </w:pPr>
          </w:p>
        </w:tc>
      </w:tr>
      <w:tr w:rsidR="009D3FB9" w:rsidRPr="009D3FB9" w14:paraId="1678B65A" w14:textId="77777777">
        <w:trPr>
          <w:trHeight w:val="420"/>
        </w:trPr>
        <w:tc>
          <w:tcPr>
            <w:tcW w:w="8766" w:type="dxa"/>
            <w:gridSpan w:val="2"/>
            <w:shd w:val="clear" w:color="auto" w:fill="auto"/>
            <w:tcMar>
              <w:top w:w="100" w:type="dxa"/>
              <w:left w:w="100" w:type="dxa"/>
              <w:bottom w:w="100" w:type="dxa"/>
              <w:right w:w="100" w:type="dxa"/>
            </w:tcMar>
          </w:tcPr>
          <w:p w14:paraId="000002C8" w14:textId="77777777" w:rsidR="00E75EC0" w:rsidRPr="009D3FB9" w:rsidRDefault="00B64B68">
            <w:pPr>
              <w:widowControl w:val="0"/>
            </w:pPr>
            <w:r w:rsidRPr="009D3FB9">
              <w:t>Lugar donde se desarrolla algún tipo de labor, por lo general de tipo manual o artesanal.</w:t>
            </w:r>
          </w:p>
        </w:tc>
        <w:tc>
          <w:tcPr>
            <w:tcW w:w="4646" w:type="dxa"/>
            <w:shd w:val="clear" w:color="auto" w:fill="auto"/>
            <w:tcMar>
              <w:top w:w="100" w:type="dxa"/>
              <w:left w:w="100" w:type="dxa"/>
              <w:bottom w:w="100" w:type="dxa"/>
              <w:right w:w="100" w:type="dxa"/>
            </w:tcMar>
          </w:tcPr>
          <w:p w14:paraId="000002CA" w14:textId="77777777" w:rsidR="00E75EC0" w:rsidRPr="009D3FB9" w:rsidRDefault="00B64B68">
            <w:pPr>
              <w:widowControl w:val="0"/>
              <w:rPr>
                <w:b/>
              </w:rPr>
            </w:pPr>
            <w:r w:rsidRPr="009D3FB9">
              <w:rPr>
                <w:b/>
              </w:rPr>
              <w:t>Taller</w:t>
            </w:r>
          </w:p>
        </w:tc>
      </w:tr>
      <w:tr w:rsidR="009D3FB9" w:rsidRPr="009D3FB9" w14:paraId="2FF8628E" w14:textId="77777777">
        <w:trPr>
          <w:trHeight w:val="420"/>
        </w:trPr>
        <w:tc>
          <w:tcPr>
            <w:tcW w:w="13412" w:type="dxa"/>
            <w:gridSpan w:val="3"/>
            <w:shd w:val="clear" w:color="auto" w:fill="auto"/>
            <w:tcMar>
              <w:top w:w="100" w:type="dxa"/>
              <w:left w:w="100" w:type="dxa"/>
              <w:bottom w:w="100" w:type="dxa"/>
              <w:right w:w="100" w:type="dxa"/>
            </w:tcMar>
          </w:tcPr>
          <w:p w14:paraId="000002CB" w14:textId="77777777" w:rsidR="00E75EC0" w:rsidRPr="009D3FB9" w:rsidRDefault="00B64B68">
            <w:pPr>
              <w:widowControl w:val="0"/>
              <w:rPr>
                <w:b/>
              </w:rPr>
            </w:pPr>
            <w:r w:rsidRPr="009D3FB9">
              <w:rPr>
                <w:b/>
              </w:rPr>
              <w:t>Retroalimentación</w:t>
            </w:r>
          </w:p>
          <w:p w14:paraId="000002CC" w14:textId="77777777" w:rsidR="00E75EC0" w:rsidRPr="009D3FB9" w:rsidRDefault="00B64B68">
            <w:pPr>
              <w:widowControl w:val="0"/>
              <w:rPr>
                <w:b/>
              </w:rPr>
            </w:pPr>
            <w:r w:rsidRPr="009D3FB9">
              <w:rPr>
                <w:b/>
              </w:rPr>
              <w:t>Respuesta correcta</w:t>
            </w:r>
          </w:p>
          <w:p w14:paraId="000002CD" w14:textId="77777777" w:rsidR="00E75EC0" w:rsidRPr="009D3FB9" w:rsidRDefault="00B64B68">
            <w:pPr>
              <w:widowControl w:val="0"/>
              <w:numPr>
                <w:ilvl w:val="0"/>
                <w:numId w:val="2"/>
              </w:numPr>
              <w:rPr>
                <w:b/>
              </w:rPr>
            </w:pPr>
            <w:r w:rsidRPr="009D3FB9">
              <w:rPr>
                <w:b/>
              </w:rPr>
              <w:t xml:space="preserve">¡Excelente! </w:t>
            </w:r>
            <w:r w:rsidRPr="009D3FB9">
              <w:t xml:space="preserve">Has seleccionado la respuesta correcta, el taller es el lugar donde generalmente se desarrolla algún tipo de labor, por lo general de tipo manual o artesanal. </w:t>
            </w:r>
            <w:r w:rsidRPr="009D3FB9">
              <w:rPr>
                <w:b/>
              </w:rPr>
              <w:t>Felicitaciones por el logro</w:t>
            </w:r>
            <w:r w:rsidRPr="009D3FB9">
              <w:t>.</w:t>
            </w:r>
          </w:p>
          <w:p w14:paraId="000002CE" w14:textId="77777777" w:rsidR="00E75EC0" w:rsidRPr="009D3FB9" w:rsidRDefault="00B64B68">
            <w:pPr>
              <w:widowControl w:val="0"/>
              <w:rPr>
                <w:b/>
              </w:rPr>
            </w:pPr>
            <w:r w:rsidRPr="009D3FB9">
              <w:rPr>
                <w:b/>
              </w:rPr>
              <w:t>Respuesta incorrecta</w:t>
            </w:r>
          </w:p>
          <w:p w14:paraId="1DB1FC2E" w14:textId="77777777" w:rsidR="000F2F1E" w:rsidRPr="009D3FB9" w:rsidRDefault="00B64B68" w:rsidP="000F2F1E">
            <w:pPr>
              <w:widowControl w:val="0"/>
              <w:numPr>
                <w:ilvl w:val="0"/>
                <w:numId w:val="3"/>
              </w:numPr>
            </w:pPr>
            <w:r w:rsidRPr="009D3FB9">
              <w:rPr>
                <w:b/>
              </w:rPr>
              <w:t>¡Vamos, Inténtelo una vez más!</w:t>
            </w:r>
            <w:r w:rsidRPr="009D3FB9">
              <w:t xml:space="preserve"> </w:t>
            </w:r>
            <w:r w:rsidR="000F2F1E" w:rsidRPr="009D3FB9">
              <w:t>te invitamos a retomar el estudio de los conceptos asociados con la atención al cliente, y así mismo a resolver las actividades propuestas a lo largo de este apartado. Ánimo, con esfuerzo y entusiasmo lograrás los objetivos iniciales.</w:t>
            </w:r>
          </w:p>
          <w:p w14:paraId="000002D0" w14:textId="5024296E" w:rsidR="00E75EC0" w:rsidRPr="009D3FB9" w:rsidRDefault="00E75EC0">
            <w:pPr>
              <w:widowControl w:val="0"/>
              <w:ind w:left="720"/>
            </w:pPr>
          </w:p>
        </w:tc>
      </w:tr>
      <w:tr w:rsidR="009D3FB9" w:rsidRPr="009D3FB9" w14:paraId="66E99C7A" w14:textId="77777777">
        <w:trPr>
          <w:trHeight w:val="420"/>
        </w:trPr>
        <w:tc>
          <w:tcPr>
            <w:tcW w:w="8766" w:type="dxa"/>
            <w:gridSpan w:val="2"/>
            <w:shd w:val="clear" w:color="auto" w:fill="auto"/>
            <w:tcMar>
              <w:top w:w="100" w:type="dxa"/>
              <w:left w:w="100" w:type="dxa"/>
              <w:bottom w:w="100" w:type="dxa"/>
              <w:right w:w="100" w:type="dxa"/>
            </w:tcMar>
          </w:tcPr>
          <w:p w14:paraId="000002D3" w14:textId="77777777" w:rsidR="00E75EC0" w:rsidRPr="009D3FB9" w:rsidRDefault="00B64B68">
            <w:pPr>
              <w:widowControl w:val="0"/>
              <w:rPr>
                <w:b/>
              </w:rPr>
            </w:pPr>
            <w:r w:rsidRPr="009D3FB9">
              <w:t>Es un compilado de aspectos que tratan de algún aparato o dispositivo.</w:t>
            </w:r>
          </w:p>
        </w:tc>
        <w:tc>
          <w:tcPr>
            <w:tcW w:w="4646" w:type="dxa"/>
            <w:shd w:val="clear" w:color="auto" w:fill="auto"/>
            <w:tcMar>
              <w:top w:w="100" w:type="dxa"/>
              <w:left w:w="100" w:type="dxa"/>
              <w:bottom w:w="100" w:type="dxa"/>
              <w:right w:w="100" w:type="dxa"/>
            </w:tcMar>
          </w:tcPr>
          <w:p w14:paraId="000002D5" w14:textId="77777777" w:rsidR="00E75EC0" w:rsidRPr="009D3FB9" w:rsidRDefault="00B64B68">
            <w:pPr>
              <w:widowControl w:val="0"/>
              <w:rPr>
                <w:b/>
              </w:rPr>
            </w:pPr>
            <w:r w:rsidRPr="009D3FB9">
              <w:rPr>
                <w:b/>
              </w:rPr>
              <w:t>Manual</w:t>
            </w:r>
          </w:p>
        </w:tc>
      </w:tr>
      <w:tr w:rsidR="009D3FB9" w:rsidRPr="009D3FB9" w14:paraId="2B24EBAF" w14:textId="77777777">
        <w:trPr>
          <w:trHeight w:val="420"/>
        </w:trPr>
        <w:tc>
          <w:tcPr>
            <w:tcW w:w="13412" w:type="dxa"/>
            <w:gridSpan w:val="3"/>
            <w:shd w:val="clear" w:color="auto" w:fill="auto"/>
            <w:tcMar>
              <w:top w:w="100" w:type="dxa"/>
              <w:left w:w="100" w:type="dxa"/>
              <w:bottom w:w="100" w:type="dxa"/>
              <w:right w:w="100" w:type="dxa"/>
            </w:tcMar>
          </w:tcPr>
          <w:p w14:paraId="000002D6" w14:textId="77777777" w:rsidR="00E75EC0" w:rsidRPr="009D3FB9" w:rsidRDefault="00B64B68">
            <w:pPr>
              <w:widowControl w:val="0"/>
              <w:rPr>
                <w:b/>
              </w:rPr>
            </w:pPr>
            <w:r w:rsidRPr="009D3FB9">
              <w:rPr>
                <w:b/>
              </w:rPr>
              <w:t>Retroalimentación</w:t>
            </w:r>
          </w:p>
          <w:p w14:paraId="000002D7" w14:textId="77777777" w:rsidR="00E75EC0" w:rsidRPr="009D3FB9" w:rsidRDefault="00B64B68">
            <w:pPr>
              <w:widowControl w:val="0"/>
              <w:rPr>
                <w:b/>
              </w:rPr>
            </w:pPr>
            <w:r w:rsidRPr="009D3FB9">
              <w:rPr>
                <w:b/>
              </w:rPr>
              <w:t>Respuesta correcta</w:t>
            </w:r>
          </w:p>
          <w:p w14:paraId="000002D8" w14:textId="77777777" w:rsidR="00E75EC0" w:rsidRPr="009D3FB9" w:rsidRDefault="00B64B68">
            <w:pPr>
              <w:widowControl w:val="0"/>
              <w:numPr>
                <w:ilvl w:val="0"/>
                <w:numId w:val="2"/>
              </w:numPr>
              <w:rPr>
                <w:b/>
              </w:rPr>
            </w:pPr>
            <w:r w:rsidRPr="009D3FB9">
              <w:rPr>
                <w:b/>
              </w:rPr>
              <w:t xml:space="preserve">¡Excelente! </w:t>
            </w:r>
            <w:r w:rsidRPr="009D3FB9">
              <w:t xml:space="preserve">Has seleccionado la respuesta correcta, los manuales son un compilado de aspectos que tratan de algún aparato o dispositivo. </w:t>
            </w:r>
            <w:r w:rsidRPr="009D3FB9">
              <w:rPr>
                <w:b/>
              </w:rPr>
              <w:t>Felicitaciones por el logro</w:t>
            </w:r>
            <w:r w:rsidRPr="009D3FB9">
              <w:t>.</w:t>
            </w:r>
          </w:p>
          <w:p w14:paraId="000002D9" w14:textId="77777777" w:rsidR="00E75EC0" w:rsidRPr="009D3FB9" w:rsidRDefault="00B64B68">
            <w:pPr>
              <w:widowControl w:val="0"/>
              <w:rPr>
                <w:b/>
              </w:rPr>
            </w:pPr>
            <w:r w:rsidRPr="009D3FB9">
              <w:rPr>
                <w:b/>
              </w:rPr>
              <w:t>Respuesta incorrecta</w:t>
            </w:r>
          </w:p>
          <w:p w14:paraId="07FD5AE9" w14:textId="77777777" w:rsidR="000F2F1E" w:rsidRPr="009D3FB9" w:rsidRDefault="00B64B68" w:rsidP="000F2F1E">
            <w:pPr>
              <w:widowControl w:val="0"/>
              <w:numPr>
                <w:ilvl w:val="0"/>
                <w:numId w:val="3"/>
              </w:numPr>
            </w:pPr>
            <w:r w:rsidRPr="009D3FB9">
              <w:rPr>
                <w:b/>
              </w:rPr>
              <w:t>¡Vamos, Inténtelo una vez más!</w:t>
            </w:r>
            <w:r w:rsidRPr="009D3FB9">
              <w:t xml:space="preserve"> </w:t>
            </w:r>
            <w:r w:rsidR="000F2F1E" w:rsidRPr="009D3FB9">
              <w:t>te invitamos a retomar el estudio de los conceptos asociados con la atención al cliente, y así mismo a resolver las actividades propuestas a lo largo de este apartado. Ánimo, con esfuerzo y entusiasmo lograrás los objetivos iniciales.</w:t>
            </w:r>
          </w:p>
          <w:p w14:paraId="000002DB" w14:textId="1D955EBC" w:rsidR="00E75EC0" w:rsidRPr="009D3FB9" w:rsidRDefault="00E75EC0">
            <w:pPr>
              <w:widowControl w:val="0"/>
              <w:ind w:left="720"/>
            </w:pPr>
          </w:p>
        </w:tc>
      </w:tr>
      <w:tr w:rsidR="009D3FB9" w:rsidRPr="009D3FB9" w14:paraId="4272599D" w14:textId="77777777">
        <w:trPr>
          <w:trHeight w:val="420"/>
        </w:trPr>
        <w:tc>
          <w:tcPr>
            <w:tcW w:w="8766" w:type="dxa"/>
            <w:gridSpan w:val="2"/>
            <w:shd w:val="clear" w:color="auto" w:fill="auto"/>
            <w:tcMar>
              <w:top w:w="100" w:type="dxa"/>
              <w:left w:w="100" w:type="dxa"/>
              <w:bottom w:w="100" w:type="dxa"/>
              <w:right w:w="100" w:type="dxa"/>
            </w:tcMar>
          </w:tcPr>
          <w:p w14:paraId="000002DE" w14:textId="77777777" w:rsidR="00E75EC0" w:rsidRPr="009D3FB9" w:rsidRDefault="00B64B68">
            <w:pPr>
              <w:widowControl w:val="0"/>
            </w:pPr>
            <w:r w:rsidRPr="009D3FB9">
              <w:t xml:space="preserve">El uso adecuado y oportuno de los dispositivos permite la optimización y la vida útil de estos. </w:t>
            </w:r>
          </w:p>
        </w:tc>
        <w:tc>
          <w:tcPr>
            <w:tcW w:w="4646" w:type="dxa"/>
            <w:shd w:val="clear" w:color="auto" w:fill="auto"/>
            <w:tcMar>
              <w:top w:w="100" w:type="dxa"/>
              <w:left w:w="100" w:type="dxa"/>
              <w:bottom w:w="100" w:type="dxa"/>
              <w:right w:w="100" w:type="dxa"/>
            </w:tcMar>
          </w:tcPr>
          <w:p w14:paraId="000002E0" w14:textId="77777777" w:rsidR="00E75EC0" w:rsidRPr="009D3FB9" w:rsidRDefault="00B64B68">
            <w:pPr>
              <w:widowControl w:val="0"/>
              <w:rPr>
                <w:b/>
              </w:rPr>
            </w:pPr>
            <w:r w:rsidRPr="009D3FB9">
              <w:rPr>
                <w:b/>
              </w:rPr>
              <w:t>Conocer los dispositivos</w:t>
            </w:r>
          </w:p>
        </w:tc>
      </w:tr>
      <w:tr w:rsidR="009D3FB9" w:rsidRPr="009D3FB9" w14:paraId="37E4A8FD" w14:textId="77777777">
        <w:trPr>
          <w:trHeight w:val="420"/>
        </w:trPr>
        <w:tc>
          <w:tcPr>
            <w:tcW w:w="13412" w:type="dxa"/>
            <w:gridSpan w:val="3"/>
            <w:shd w:val="clear" w:color="auto" w:fill="auto"/>
            <w:tcMar>
              <w:top w:w="100" w:type="dxa"/>
              <w:left w:w="100" w:type="dxa"/>
              <w:bottom w:w="100" w:type="dxa"/>
              <w:right w:w="100" w:type="dxa"/>
            </w:tcMar>
          </w:tcPr>
          <w:p w14:paraId="000002E1" w14:textId="77777777" w:rsidR="00E75EC0" w:rsidRPr="009D3FB9" w:rsidRDefault="00B64B68">
            <w:pPr>
              <w:widowControl w:val="0"/>
              <w:rPr>
                <w:b/>
              </w:rPr>
            </w:pPr>
            <w:r w:rsidRPr="009D3FB9">
              <w:rPr>
                <w:b/>
              </w:rPr>
              <w:t>Retroalimentación</w:t>
            </w:r>
          </w:p>
          <w:p w14:paraId="000002E2" w14:textId="77777777" w:rsidR="00E75EC0" w:rsidRPr="009D3FB9" w:rsidRDefault="00B64B68">
            <w:pPr>
              <w:widowControl w:val="0"/>
              <w:rPr>
                <w:b/>
              </w:rPr>
            </w:pPr>
            <w:r w:rsidRPr="009D3FB9">
              <w:rPr>
                <w:b/>
              </w:rPr>
              <w:t>Respuesta correcta</w:t>
            </w:r>
          </w:p>
          <w:p w14:paraId="000002E3" w14:textId="77777777" w:rsidR="00E75EC0" w:rsidRPr="009D3FB9" w:rsidRDefault="00B64B68">
            <w:pPr>
              <w:widowControl w:val="0"/>
              <w:numPr>
                <w:ilvl w:val="0"/>
                <w:numId w:val="2"/>
              </w:numPr>
              <w:rPr>
                <w:b/>
              </w:rPr>
            </w:pPr>
            <w:r w:rsidRPr="009D3FB9">
              <w:rPr>
                <w:b/>
              </w:rPr>
              <w:t xml:space="preserve">¡Muy bien! </w:t>
            </w:r>
            <w:r w:rsidRPr="009D3FB9">
              <w:t xml:space="preserve">Has seleccionado la respuesta correcta, el uso adecuado y oportuno de los dispositivos permite la optimización y la vida útil de estos. </w:t>
            </w:r>
            <w:r w:rsidRPr="009D3FB9">
              <w:rPr>
                <w:b/>
              </w:rPr>
              <w:t>Felicitaciones por el logro</w:t>
            </w:r>
            <w:r w:rsidRPr="009D3FB9">
              <w:t>.</w:t>
            </w:r>
          </w:p>
          <w:p w14:paraId="000002E4" w14:textId="77777777" w:rsidR="00E75EC0" w:rsidRPr="009D3FB9" w:rsidRDefault="00B64B68">
            <w:pPr>
              <w:widowControl w:val="0"/>
              <w:rPr>
                <w:b/>
              </w:rPr>
            </w:pPr>
            <w:r w:rsidRPr="009D3FB9">
              <w:rPr>
                <w:b/>
              </w:rPr>
              <w:t>Respuesta incorrecta</w:t>
            </w:r>
          </w:p>
          <w:p w14:paraId="162D31BB" w14:textId="77777777" w:rsidR="009D3FB9" w:rsidRPr="009D3FB9" w:rsidRDefault="00B64B68" w:rsidP="009D3FB9">
            <w:pPr>
              <w:widowControl w:val="0"/>
              <w:numPr>
                <w:ilvl w:val="0"/>
                <w:numId w:val="3"/>
              </w:numPr>
            </w:pPr>
            <w:r w:rsidRPr="009D3FB9">
              <w:rPr>
                <w:b/>
              </w:rPr>
              <w:t>¡Vamos, Inténtelo una vez más!</w:t>
            </w:r>
            <w:r w:rsidRPr="009D3FB9">
              <w:t xml:space="preserve"> </w:t>
            </w:r>
            <w:r w:rsidR="009D3FB9" w:rsidRPr="009D3FB9">
              <w:t>te invitamos a retomar el estudio de los conceptos asociados con la atención al cliente, y así mismo a resolver las actividades propuestas a lo largo de este apartado. Ánimo, con esfuerzo y entusiasmo lograrás los objetivos iniciales.</w:t>
            </w:r>
          </w:p>
          <w:p w14:paraId="000002E7" w14:textId="5ED9867C" w:rsidR="00E75EC0" w:rsidRPr="009D3FB9" w:rsidRDefault="00B64B68">
            <w:pPr>
              <w:widowControl w:val="0"/>
            </w:pPr>
            <w:r w:rsidRPr="009D3FB9">
              <w:t xml:space="preserve"> </w:t>
            </w:r>
          </w:p>
        </w:tc>
      </w:tr>
      <w:tr w:rsidR="009D3FB9" w:rsidRPr="009D3FB9" w14:paraId="5A33BA4A" w14:textId="77777777">
        <w:trPr>
          <w:trHeight w:val="420"/>
        </w:trPr>
        <w:tc>
          <w:tcPr>
            <w:tcW w:w="8766" w:type="dxa"/>
            <w:gridSpan w:val="2"/>
            <w:shd w:val="clear" w:color="auto" w:fill="auto"/>
            <w:tcMar>
              <w:top w:w="100" w:type="dxa"/>
              <w:left w:w="100" w:type="dxa"/>
              <w:bottom w:w="100" w:type="dxa"/>
              <w:right w:w="100" w:type="dxa"/>
            </w:tcMar>
          </w:tcPr>
          <w:p w14:paraId="000002EA" w14:textId="77777777" w:rsidR="00E75EC0" w:rsidRPr="009D3FB9" w:rsidRDefault="00B64B68">
            <w:pPr>
              <w:widowControl w:val="0"/>
            </w:pPr>
            <w:r w:rsidRPr="009D3FB9">
              <w:t>Disponer todos los elementos de forma ordenada con coherencia según su uso.</w:t>
            </w:r>
          </w:p>
        </w:tc>
        <w:tc>
          <w:tcPr>
            <w:tcW w:w="4646" w:type="dxa"/>
            <w:shd w:val="clear" w:color="auto" w:fill="auto"/>
            <w:tcMar>
              <w:top w:w="100" w:type="dxa"/>
              <w:left w:w="100" w:type="dxa"/>
              <w:bottom w:w="100" w:type="dxa"/>
              <w:right w:w="100" w:type="dxa"/>
            </w:tcMar>
          </w:tcPr>
          <w:p w14:paraId="000002EC" w14:textId="77777777" w:rsidR="00E75EC0" w:rsidRPr="009D3FB9" w:rsidRDefault="00B64B68">
            <w:pPr>
              <w:widowControl w:val="0"/>
            </w:pPr>
            <w:r w:rsidRPr="009D3FB9">
              <w:rPr>
                <w:b/>
              </w:rPr>
              <w:t>Organización lugar de trabajo</w:t>
            </w:r>
          </w:p>
        </w:tc>
      </w:tr>
      <w:tr w:rsidR="009D3FB9" w:rsidRPr="009D3FB9" w14:paraId="0D7E948F" w14:textId="77777777">
        <w:trPr>
          <w:trHeight w:val="420"/>
        </w:trPr>
        <w:tc>
          <w:tcPr>
            <w:tcW w:w="13412" w:type="dxa"/>
            <w:gridSpan w:val="3"/>
            <w:shd w:val="clear" w:color="auto" w:fill="auto"/>
            <w:tcMar>
              <w:top w:w="100" w:type="dxa"/>
              <w:left w:w="100" w:type="dxa"/>
              <w:bottom w:w="100" w:type="dxa"/>
              <w:right w:w="100" w:type="dxa"/>
            </w:tcMar>
          </w:tcPr>
          <w:p w14:paraId="000002ED" w14:textId="77777777" w:rsidR="00E75EC0" w:rsidRPr="009D3FB9" w:rsidRDefault="00B64B68">
            <w:pPr>
              <w:widowControl w:val="0"/>
              <w:rPr>
                <w:b/>
              </w:rPr>
            </w:pPr>
            <w:r w:rsidRPr="009D3FB9">
              <w:rPr>
                <w:b/>
              </w:rPr>
              <w:t>Retroalimentación</w:t>
            </w:r>
          </w:p>
          <w:p w14:paraId="000002EE" w14:textId="77777777" w:rsidR="00E75EC0" w:rsidRPr="009D3FB9" w:rsidRDefault="00B64B68">
            <w:pPr>
              <w:widowControl w:val="0"/>
              <w:rPr>
                <w:b/>
              </w:rPr>
            </w:pPr>
            <w:r w:rsidRPr="009D3FB9">
              <w:rPr>
                <w:b/>
              </w:rPr>
              <w:t>Respuesta correcta</w:t>
            </w:r>
          </w:p>
          <w:p w14:paraId="000002EF" w14:textId="77777777" w:rsidR="00E75EC0" w:rsidRPr="009D3FB9" w:rsidRDefault="00B64B68">
            <w:pPr>
              <w:widowControl w:val="0"/>
              <w:numPr>
                <w:ilvl w:val="0"/>
                <w:numId w:val="2"/>
              </w:numPr>
              <w:rPr>
                <w:b/>
              </w:rPr>
            </w:pPr>
            <w:r w:rsidRPr="009D3FB9">
              <w:rPr>
                <w:b/>
              </w:rPr>
              <w:t xml:space="preserve">¡Excelente! </w:t>
            </w:r>
            <w:r w:rsidRPr="009D3FB9">
              <w:t xml:space="preserve">Has seleccionado la respuesta correcta, la organización del lugar de trabajo permite disponer todos los elementos de forma ordenada con coherencia según su uso. </w:t>
            </w:r>
            <w:r w:rsidRPr="009D3FB9">
              <w:rPr>
                <w:b/>
              </w:rPr>
              <w:t>Felicitaciones por el logro</w:t>
            </w:r>
            <w:r w:rsidRPr="009D3FB9">
              <w:t>.</w:t>
            </w:r>
          </w:p>
          <w:p w14:paraId="000002F0" w14:textId="77777777" w:rsidR="00E75EC0" w:rsidRPr="009D3FB9" w:rsidRDefault="00E75EC0">
            <w:pPr>
              <w:widowControl w:val="0"/>
              <w:ind w:left="720"/>
            </w:pPr>
          </w:p>
          <w:p w14:paraId="000002F1" w14:textId="77777777" w:rsidR="00E75EC0" w:rsidRPr="009D3FB9" w:rsidRDefault="00B64B68">
            <w:pPr>
              <w:widowControl w:val="0"/>
              <w:rPr>
                <w:b/>
              </w:rPr>
            </w:pPr>
            <w:r w:rsidRPr="009D3FB9">
              <w:rPr>
                <w:b/>
              </w:rPr>
              <w:t>Respuesta incorrecta</w:t>
            </w:r>
          </w:p>
          <w:p w14:paraId="2F56DEC6" w14:textId="77777777" w:rsidR="009D3FB9" w:rsidRPr="009D3FB9" w:rsidRDefault="00B64B68" w:rsidP="009D3FB9">
            <w:pPr>
              <w:widowControl w:val="0"/>
              <w:numPr>
                <w:ilvl w:val="0"/>
                <w:numId w:val="3"/>
              </w:numPr>
            </w:pPr>
            <w:r w:rsidRPr="009D3FB9">
              <w:rPr>
                <w:b/>
              </w:rPr>
              <w:t>¡Vamos, Inténtelo una vez más!</w:t>
            </w:r>
            <w:r w:rsidRPr="009D3FB9">
              <w:t xml:space="preserve"> </w:t>
            </w:r>
            <w:r w:rsidR="009D3FB9" w:rsidRPr="009D3FB9">
              <w:t>te invitamos a retomar el estudio de los conceptos asociados con la atención al cliente, y así mismo a resolver las actividades propuestas a lo largo de este apartado. Ánimo, con esfuerzo y entusiasmo lograrás los objetivos iniciales.</w:t>
            </w:r>
          </w:p>
          <w:p w14:paraId="000002F4" w14:textId="32AD1717" w:rsidR="00E75EC0" w:rsidRPr="009D3FB9" w:rsidRDefault="00E75EC0" w:rsidP="009D3FB9">
            <w:pPr>
              <w:widowControl w:val="0"/>
              <w:numPr>
                <w:ilvl w:val="0"/>
                <w:numId w:val="3"/>
              </w:numPr>
            </w:pPr>
          </w:p>
        </w:tc>
      </w:tr>
      <w:tr w:rsidR="009D3FB9" w:rsidRPr="009D3FB9" w14:paraId="4C15E619" w14:textId="77777777">
        <w:trPr>
          <w:trHeight w:val="420"/>
        </w:trPr>
        <w:tc>
          <w:tcPr>
            <w:tcW w:w="8766" w:type="dxa"/>
            <w:gridSpan w:val="2"/>
            <w:shd w:val="clear" w:color="auto" w:fill="auto"/>
            <w:tcMar>
              <w:top w:w="100" w:type="dxa"/>
              <w:left w:w="100" w:type="dxa"/>
              <w:bottom w:w="100" w:type="dxa"/>
              <w:right w:w="100" w:type="dxa"/>
            </w:tcMar>
          </w:tcPr>
          <w:p w14:paraId="000002F7" w14:textId="77777777" w:rsidR="00E75EC0" w:rsidRPr="009D3FB9" w:rsidRDefault="00B64B68">
            <w:pPr>
              <w:widowControl w:val="0"/>
            </w:pPr>
            <w:r w:rsidRPr="009D3FB9">
              <w:t>Almacenamiento de productos solicitados para una posible reparación.</w:t>
            </w:r>
          </w:p>
        </w:tc>
        <w:tc>
          <w:tcPr>
            <w:tcW w:w="4646" w:type="dxa"/>
            <w:shd w:val="clear" w:color="auto" w:fill="auto"/>
            <w:tcMar>
              <w:top w:w="100" w:type="dxa"/>
              <w:left w:w="100" w:type="dxa"/>
              <w:bottom w:w="100" w:type="dxa"/>
              <w:right w:w="100" w:type="dxa"/>
            </w:tcMar>
          </w:tcPr>
          <w:p w14:paraId="000002F9" w14:textId="77777777" w:rsidR="00E75EC0" w:rsidRPr="009D3FB9" w:rsidRDefault="00B64B68">
            <w:pPr>
              <w:widowControl w:val="0"/>
            </w:pPr>
            <w:r w:rsidRPr="009D3FB9">
              <w:rPr>
                <w:b/>
              </w:rPr>
              <w:t>Stock</w:t>
            </w:r>
          </w:p>
        </w:tc>
      </w:tr>
      <w:tr w:rsidR="009D3FB9" w:rsidRPr="009D3FB9" w14:paraId="7F29371A" w14:textId="77777777">
        <w:trPr>
          <w:trHeight w:val="420"/>
        </w:trPr>
        <w:tc>
          <w:tcPr>
            <w:tcW w:w="13412" w:type="dxa"/>
            <w:gridSpan w:val="3"/>
            <w:shd w:val="clear" w:color="auto" w:fill="auto"/>
            <w:tcMar>
              <w:top w:w="100" w:type="dxa"/>
              <w:left w:w="100" w:type="dxa"/>
              <w:bottom w:w="100" w:type="dxa"/>
              <w:right w:w="100" w:type="dxa"/>
            </w:tcMar>
          </w:tcPr>
          <w:p w14:paraId="000002FA" w14:textId="77777777" w:rsidR="00E75EC0" w:rsidRPr="009D3FB9" w:rsidRDefault="00B64B68">
            <w:pPr>
              <w:widowControl w:val="0"/>
              <w:rPr>
                <w:b/>
              </w:rPr>
            </w:pPr>
            <w:r w:rsidRPr="009D3FB9">
              <w:rPr>
                <w:b/>
              </w:rPr>
              <w:t>Retroalimentación</w:t>
            </w:r>
          </w:p>
          <w:p w14:paraId="000002FB" w14:textId="77777777" w:rsidR="00E75EC0" w:rsidRPr="009D3FB9" w:rsidRDefault="00B64B68">
            <w:pPr>
              <w:widowControl w:val="0"/>
              <w:rPr>
                <w:b/>
              </w:rPr>
            </w:pPr>
            <w:r w:rsidRPr="009D3FB9">
              <w:rPr>
                <w:b/>
              </w:rPr>
              <w:t>Respuesta correcta</w:t>
            </w:r>
          </w:p>
          <w:p w14:paraId="000002FC" w14:textId="77777777" w:rsidR="00E75EC0" w:rsidRPr="009D3FB9" w:rsidRDefault="00B64B68">
            <w:pPr>
              <w:widowControl w:val="0"/>
              <w:numPr>
                <w:ilvl w:val="0"/>
                <w:numId w:val="2"/>
              </w:numPr>
              <w:rPr>
                <w:b/>
              </w:rPr>
            </w:pPr>
            <w:r w:rsidRPr="009D3FB9">
              <w:rPr>
                <w:b/>
              </w:rPr>
              <w:t xml:space="preserve">¡Excelente! </w:t>
            </w:r>
            <w:r w:rsidRPr="009D3FB9">
              <w:t xml:space="preserve">Has seleccionado la respuesta correcta, el stock permite identificar el almacenamiento de productos que pueden ser solicitados para una posible reparación. </w:t>
            </w:r>
            <w:r w:rsidRPr="009D3FB9">
              <w:rPr>
                <w:b/>
              </w:rPr>
              <w:t>Felicitaciones por el logro</w:t>
            </w:r>
            <w:r w:rsidRPr="009D3FB9">
              <w:t>.</w:t>
            </w:r>
          </w:p>
          <w:p w14:paraId="000002FD" w14:textId="77777777" w:rsidR="00E75EC0" w:rsidRPr="009D3FB9" w:rsidRDefault="00B64B68">
            <w:pPr>
              <w:widowControl w:val="0"/>
              <w:rPr>
                <w:b/>
              </w:rPr>
            </w:pPr>
            <w:r w:rsidRPr="009D3FB9">
              <w:rPr>
                <w:b/>
              </w:rPr>
              <w:t>Respuesta incorrecta</w:t>
            </w:r>
          </w:p>
          <w:p w14:paraId="2A780435" w14:textId="77777777" w:rsidR="009D3FB9" w:rsidRPr="009D3FB9" w:rsidRDefault="00B64B68" w:rsidP="009D3FB9">
            <w:pPr>
              <w:widowControl w:val="0"/>
              <w:numPr>
                <w:ilvl w:val="0"/>
                <w:numId w:val="3"/>
              </w:numPr>
            </w:pPr>
            <w:r w:rsidRPr="009D3FB9">
              <w:rPr>
                <w:b/>
              </w:rPr>
              <w:t>¡Vamos, Inténtelo una vez más!</w:t>
            </w:r>
            <w:r w:rsidRPr="009D3FB9">
              <w:t xml:space="preserve"> </w:t>
            </w:r>
            <w:r w:rsidR="009D3FB9" w:rsidRPr="009D3FB9">
              <w:t>te invitamos a retomar el estudio de los conceptos asociados con la atención al cliente, y así mismo a resolver las actividades propuestas a lo largo de este apartado. Ánimo, con esfuerzo y entusiasmo lograrás los objetivos iniciales.</w:t>
            </w:r>
          </w:p>
          <w:p w14:paraId="00000300" w14:textId="594633DA" w:rsidR="00E75EC0" w:rsidRPr="009D3FB9" w:rsidRDefault="00E75EC0" w:rsidP="009D3FB9">
            <w:pPr>
              <w:widowControl w:val="0"/>
              <w:numPr>
                <w:ilvl w:val="0"/>
                <w:numId w:val="3"/>
              </w:numPr>
            </w:pPr>
          </w:p>
        </w:tc>
      </w:tr>
    </w:tbl>
    <w:p w14:paraId="00000303" w14:textId="77777777" w:rsidR="00E75EC0" w:rsidRPr="009D3FB9" w:rsidRDefault="00E75EC0">
      <w:pPr>
        <w:rPr>
          <w:b/>
        </w:rPr>
      </w:pPr>
    </w:p>
    <w:p w14:paraId="00000304" w14:textId="77777777" w:rsidR="00E75EC0" w:rsidRPr="009D3FB9" w:rsidRDefault="00E75EC0">
      <w:pPr>
        <w:rPr>
          <w:b/>
        </w:rPr>
      </w:pPr>
    </w:p>
    <w:p w14:paraId="00000305" w14:textId="38D55064" w:rsidR="00E75EC0" w:rsidRPr="009D3FB9" w:rsidRDefault="00B64B68">
      <w:pPr>
        <w:rPr>
          <w:b/>
        </w:rPr>
      </w:pPr>
      <w:r w:rsidRPr="009D3FB9">
        <w:rPr>
          <w:b/>
        </w:rPr>
        <w:t>9. M</w:t>
      </w:r>
      <w:r w:rsidR="009D3FB9" w:rsidRPr="009D3FB9">
        <w:rPr>
          <w:b/>
        </w:rPr>
        <w:t>aterial complementario</w:t>
      </w:r>
    </w:p>
    <w:p w14:paraId="00000306" w14:textId="77777777" w:rsidR="00E75EC0" w:rsidRPr="009D3FB9" w:rsidRDefault="00E75EC0"/>
    <w:tbl>
      <w:tblPr>
        <w:tblStyle w:val="afffffffd"/>
        <w:tblW w:w="137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1"/>
        <w:gridCol w:w="5654"/>
        <w:gridCol w:w="886"/>
        <w:gridCol w:w="5654"/>
      </w:tblGrid>
      <w:tr w:rsidR="009D3FB9" w:rsidRPr="009D3FB9" w14:paraId="6B33E178" w14:textId="77777777">
        <w:trPr>
          <w:trHeight w:val="580"/>
        </w:trPr>
        <w:tc>
          <w:tcPr>
            <w:tcW w:w="1521" w:type="dxa"/>
            <w:shd w:val="clear" w:color="auto" w:fill="CFE2F3"/>
            <w:tcMar>
              <w:top w:w="100" w:type="dxa"/>
              <w:left w:w="100" w:type="dxa"/>
              <w:bottom w:w="100" w:type="dxa"/>
              <w:right w:w="100" w:type="dxa"/>
            </w:tcMar>
          </w:tcPr>
          <w:p w14:paraId="00000307" w14:textId="77777777" w:rsidR="00E75EC0" w:rsidRPr="009D3FB9" w:rsidRDefault="00B64B68">
            <w:pPr>
              <w:widowControl w:val="0"/>
              <w:pBdr>
                <w:top w:val="nil"/>
                <w:left w:val="nil"/>
                <w:bottom w:val="nil"/>
                <w:right w:val="nil"/>
                <w:between w:val="nil"/>
              </w:pBdr>
            </w:pPr>
            <w:r w:rsidRPr="009D3FB9">
              <w:t>Tipo de recurso</w:t>
            </w:r>
          </w:p>
        </w:tc>
        <w:tc>
          <w:tcPr>
            <w:tcW w:w="12194" w:type="dxa"/>
            <w:gridSpan w:val="3"/>
            <w:shd w:val="clear" w:color="auto" w:fill="CFE2F3"/>
            <w:tcMar>
              <w:top w:w="100" w:type="dxa"/>
              <w:left w:w="100" w:type="dxa"/>
              <w:bottom w:w="100" w:type="dxa"/>
              <w:right w:w="100" w:type="dxa"/>
            </w:tcMar>
          </w:tcPr>
          <w:p w14:paraId="00000308" w14:textId="77777777" w:rsidR="00E75EC0" w:rsidRPr="009D3FB9" w:rsidRDefault="00B64B68">
            <w:pPr>
              <w:keepNext/>
              <w:keepLines/>
              <w:widowControl w:val="0"/>
              <w:pBdr>
                <w:top w:val="nil"/>
                <w:left w:val="nil"/>
                <w:bottom w:val="nil"/>
                <w:right w:val="nil"/>
                <w:between w:val="nil"/>
              </w:pBdr>
              <w:spacing w:after="60"/>
              <w:jc w:val="center"/>
            </w:pPr>
            <w:bookmarkStart w:id="62" w:name="_heading=h.26in1rg" w:colFirst="0" w:colLast="0"/>
            <w:bookmarkEnd w:id="62"/>
            <w:r w:rsidRPr="009D3FB9">
              <w:t>Material complementario</w:t>
            </w:r>
          </w:p>
        </w:tc>
      </w:tr>
      <w:tr w:rsidR="009D3FB9" w:rsidRPr="009D3FB9" w14:paraId="405DB0B4" w14:textId="77777777">
        <w:tc>
          <w:tcPr>
            <w:tcW w:w="1521" w:type="dxa"/>
            <w:shd w:val="clear" w:color="auto" w:fill="auto"/>
            <w:tcMar>
              <w:top w:w="100" w:type="dxa"/>
              <w:left w:w="100" w:type="dxa"/>
              <w:bottom w:w="100" w:type="dxa"/>
              <w:right w:w="100" w:type="dxa"/>
            </w:tcMar>
          </w:tcPr>
          <w:p w14:paraId="0000030B" w14:textId="77777777" w:rsidR="00E75EC0" w:rsidRPr="009D3FB9" w:rsidRDefault="00B64B68">
            <w:pPr>
              <w:widowControl w:val="0"/>
              <w:pBdr>
                <w:top w:val="nil"/>
                <w:left w:val="nil"/>
                <w:bottom w:val="nil"/>
                <w:right w:val="nil"/>
                <w:between w:val="nil"/>
              </w:pBdr>
              <w:jc w:val="center"/>
            </w:pPr>
            <w:r w:rsidRPr="009D3FB9">
              <w:t>Tema</w:t>
            </w:r>
          </w:p>
        </w:tc>
        <w:tc>
          <w:tcPr>
            <w:tcW w:w="5654" w:type="dxa"/>
            <w:shd w:val="clear" w:color="auto" w:fill="auto"/>
            <w:tcMar>
              <w:top w:w="100" w:type="dxa"/>
              <w:left w:w="100" w:type="dxa"/>
              <w:bottom w:w="100" w:type="dxa"/>
              <w:right w:w="100" w:type="dxa"/>
            </w:tcMar>
          </w:tcPr>
          <w:p w14:paraId="0000030C" w14:textId="77777777" w:rsidR="00E75EC0" w:rsidRPr="009D3FB9" w:rsidRDefault="00B64B68">
            <w:pPr>
              <w:widowControl w:val="0"/>
              <w:pBdr>
                <w:top w:val="nil"/>
                <w:left w:val="nil"/>
                <w:bottom w:val="nil"/>
                <w:right w:val="nil"/>
                <w:between w:val="nil"/>
              </w:pBdr>
              <w:jc w:val="center"/>
            </w:pPr>
            <w:r w:rsidRPr="009D3FB9">
              <w:t>Referencia APA del material</w:t>
            </w:r>
          </w:p>
        </w:tc>
        <w:tc>
          <w:tcPr>
            <w:tcW w:w="886" w:type="dxa"/>
            <w:shd w:val="clear" w:color="auto" w:fill="auto"/>
            <w:tcMar>
              <w:top w:w="100" w:type="dxa"/>
              <w:left w:w="100" w:type="dxa"/>
              <w:bottom w:w="100" w:type="dxa"/>
              <w:right w:w="100" w:type="dxa"/>
            </w:tcMar>
          </w:tcPr>
          <w:p w14:paraId="0000030D" w14:textId="77777777" w:rsidR="00E75EC0" w:rsidRPr="009D3FB9" w:rsidRDefault="00B64B68">
            <w:pPr>
              <w:widowControl w:val="0"/>
              <w:pBdr>
                <w:top w:val="nil"/>
                <w:left w:val="nil"/>
                <w:bottom w:val="nil"/>
                <w:right w:val="nil"/>
                <w:between w:val="nil"/>
              </w:pBdr>
              <w:jc w:val="center"/>
            </w:pPr>
            <w:r w:rsidRPr="009D3FB9">
              <w:t>Tipo</w:t>
            </w:r>
          </w:p>
        </w:tc>
        <w:tc>
          <w:tcPr>
            <w:tcW w:w="5654" w:type="dxa"/>
            <w:shd w:val="clear" w:color="auto" w:fill="auto"/>
            <w:tcMar>
              <w:top w:w="100" w:type="dxa"/>
              <w:left w:w="100" w:type="dxa"/>
              <w:bottom w:w="100" w:type="dxa"/>
              <w:right w:w="100" w:type="dxa"/>
            </w:tcMar>
          </w:tcPr>
          <w:p w14:paraId="0000030E" w14:textId="77777777" w:rsidR="00E75EC0" w:rsidRPr="009D3FB9" w:rsidRDefault="00B64B68">
            <w:pPr>
              <w:widowControl w:val="0"/>
              <w:pBdr>
                <w:top w:val="nil"/>
                <w:left w:val="nil"/>
                <w:bottom w:val="nil"/>
                <w:right w:val="nil"/>
                <w:between w:val="nil"/>
              </w:pBdr>
              <w:jc w:val="center"/>
            </w:pPr>
            <w:r w:rsidRPr="009D3FB9">
              <w:t>Enlace</w:t>
            </w:r>
          </w:p>
        </w:tc>
      </w:tr>
      <w:tr w:rsidR="009D3FB9" w:rsidRPr="009D3FB9" w14:paraId="6550C9D2" w14:textId="77777777">
        <w:tc>
          <w:tcPr>
            <w:tcW w:w="1521" w:type="dxa"/>
            <w:shd w:val="clear" w:color="auto" w:fill="auto"/>
            <w:tcMar>
              <w:top w:w="100" w:type="dxa"/>
              <w:left w:w="100" w:type="dxa"/>
              <w:bottom w:w="100" w:type="dxa"/>
              <w:right w:w="100" w:type="dxa"/>
            </w:tcMar>
          </w:tcPr>
          <w:p w14:paraId="0000030F" w14:textId="77777777" w:rsidR="00E75EC0" w:rsidRPr="009D3FB9" w:rsidRDefault="00B64B68">
            <w:pPr>
              <w:widowControl w:val="0"/>
              <w:pBdr>
                <w:top w:val="nil"/>
                <w:left w:val="nil"/>
                <w:bottom w:val="nil"/>
                <w:right w:val="nil"/>
                <w:between w:val="nil"/>
              </w:pBdr>
            </w:pPr>
            <w:r w:rsidRPr="009D3FB9">
              <w:t>Atención al cliente. </w:t>
            </w:r>
          </w:p>
        </w:tc>
        <w:tc>
          <w:tcPr>
            <w:tcW w:w="5654" w:type="dxa"/>
            <w:shd w:val="clear" w:color="auto" w:fill="auto"/>
            <w:tcMar>
              <w:top w:w="100" w:type="dxa"/>
              <w:left w:w="100" w:type="dxa"/>
              <w:bottom w:w="100" w:type="dxa"/>
              <w:right w:w="100" w:type="dxa"/>
            </w:tcMar>
          </w:tcPr>
          <w:p w14:paraId="00000310" w14:textId="77777777" w:rsidR="00E75EC0" w:rsidRPr="009D3FB9" w:rsidRDefault="00B64B68">
            <w:pPr>
              <w:widowControl w:val="0"/>
              <w:pBdr>
                <w:top w:val="nil"/>
                <w:left w:val="nil"/>
                <w:bottom w:val="nil"/>
                <w:right w:val="nil"/>
                <w:between w:val="nil"/>
              </w:pBdr>
            </w:pPr>
            <w:r w:rsidRPr="009D3FB9">
              <w:t xml:space="preserve">Ecosistema de Recursos Educativos Digitales SENA. (2022, 28 junio). </w:t>
            </w:r>
            <w:r w:rsidRPr="009D3FB9">
              <w:rPr>
                <w:i/>
              </w:rPr>
              <w:t>Atención al cliente</w:t>
            </w:r>
            <w:r w:rsidRPr="009D3FB9">
              <w:t xml:space="preserve">. [Vídeo]. YouTube. </w:t>
            </w:r>
            <w:hyperlink r:id="rId63">
              <w:r w:rsidRPr="009D3FB9">
                <w:rPr>
                  <w:u w:val="single"/>
                </w:rPr>
                <w:t>https://www.youtube.com/watch?v=Z9zSnDD46IU</w:t>
              </w:r>
            </w:hyperlink>
            <w:r w:rsidRPr="009D3FB9">
              <w:t xml:space="preserve">  </w:t>
            </w:r>
          </w:p>
        </w:tc>
        <w:tc>
          <w:tcPr>
            <w:tcW w:w="886" w:type="dxa"/>
            <w:shd w:val="clear" w:color="auto" w:fill="auto"/>
            <w:tcMar>
              <w:top w:w="100" w:type="dxa"/>
              <w:left w:w="100" w:type="dxa"/>
              <w:bottom w:w="100" w:type="dxa"/>
              <w:right w:w="100" w:type="dxa"/>
            </w:tcMar>
          </w:tcPr>
          <w:p w14:paraId="00000311" w14:textId="77777777" w:rsidR="00E75EC0" w:rsidRPr="009D3FB9" w:rsidRDefault="00B64B68">
            <w:pPr>
              <w:widowControl w:val="0"/>
              <w:pBdr>
                <w:top w:val="nil"/>
                <w:left w:val="nil"/>
                <w:bottom w:val="nil"/>
                <w:right w:val="nil"/>
                <w:between w:val="nil"/>
              </w:pBdr>
            </w:pPr>
            <w:r w:rsidRPr="009D3FB9">
              <w:t>Video</w:t>
            </w:r>
          </w:p>
        </w:tc>
        <w:tc>
          <w:tcPr>
            <w:tcW w:w="5654" w:type="dxa"/>
            <w:shd w:val="clear" w:color="auto" w:fill="auto"/>
            <w:tcMar>
              <w:top w:w="100" w:type="dxa"/>
              <w:left w:w="100" w:type="dxa"/>
              <w:bottom w:w="100" w:type="dxa"/>
              <w:right w:w="100" w:type="dxa"/>
            </w:tcMar>
          </w:tcPr>
          <w:p w14:paraId="00000312" w14:textId="77777777" w:rsidR="00E75EC0" w:rsidRPr="009D3FB9" w:rsidRDefault="00000000">
            <w:pPr>
              <w:widowControl w:val="0"/>
              <w:pBdr>
                <w:top w:val="nil"/>
                <w:left w:val="nil"/>
                <w:bottom w:val="nil"/>
                <w:right w:val="nil"/>
                <w:between w:val="nil"/>
              </w:pBdr>
            </w:pPr>
            <w:hyperlink r:id="rId64">
              <w:r w:rsidR="00B64B68" w:rsidRPr="009D3FB9">
                <w:rPr>
                  <w:u w:val="single"/>
                </w:rPr>
                <w:t>https://www.youtube.com/watch?v=Z9zSnDD46IU</w:t>
              </w:r>
            </w:hyperlink>
            <w:r w:rsidR="00B64B68" w:rsidRPr="009D3FB9">
              <w:t xml:space="preserve"> </w:t>
            </w:r>
          </w:p>
        </w:tc>
      </w:tr>
      <w:tr w:rsidR="009D3FB9" w:rsidRPr="009D3FB9" w14:paraId="675B74B9" w14:textId="77777777">
        <w:tc>
          <w:tcPr>
            <w:tcW w:w="1521" w:type="dxa"/>
            <w:shd w:val="clear" w:color="auto" w:fill="auto"/>
            <w:tcMar>
              <w:top w:w="100" w:type="dxa"/>
              <w:left w:w="100" w:type="dxa"/>
              <w:bottom w:w="100" w:type="dxa"/>
              <w:right w:w="100" w:type="dxa"/>
            </w:tcMar>
          </w:tcPr>
          <w:p w14:paraId="00000313"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t>Condiciones de trabajo.</w:t>
            </w:r>
          </w:p>
          <w:p w14:paraId="00000314" w14:textId="77777777" w:rsidR="00E75EC0" w:rsidRPr="009D3FB9" w:rsidRDefault="00E75EC0">
            <w:pPr>
              <w:widowControl w:val="0"/>
            </w:pPr>
          </w:p>
        </w:tc>
        <w:tc>
          <w:tcPr>
            <w:tcW w:w="5654" w:type="dxa"/>
            <w:shd w:val="clear" w:color="auto" w:fill="auto"/>
            <w:tcMar>
              <w:top w:w="100" w:type="dxa"/>
              <w:left w:w="100" w:type="dxa"/>
              <w:bottom w:w="100" w:type="dxa"/>
              <w:right w:w="100" w:type="dxa"/>
            </w:tcMar>
          </w:tcPr>
          <w:p w14:paraId="00000315" w14:textId="77777777" w:rsidR="00E75EC0" w:rsidRPr="009D3FB9" w:rsidRDefault="00B64B68">
            <w:pPr>
              <w:pBdr>
                <w:top w:val="nil"/>
                <w:left w:val="nil"/>
                <w:bottom w:val="nil"/>
                <w:right w:val="nil"/>
                <w:between w:val="nil"/>
              </w:pBdr>
              <w:jc w:val="both"/>
              <w:rPr>
                <w:rFonts w:ascii="Times New Roman" w:eastAsia="Times New Roman" w:hAnsi="Times New Roman" w:cs="Times New Roman"/>
                <w:sz w:val="24"/>
                <w:szCs w:val="24"/>
              </w:rPr>
            </w:pPr>
            <w:r w:rsidRPr="009D3FB9">
              <w:t>Organización Internacional del Trabajo (2022).</w:t>
            </w:r>
          </w:p>
          <w:p w14:paraId="00000316" w14:textId="77777777" w:rsidR="00E75EC0" w:rsidRPr="009D3FB9" w:rsidRDefault="00B64B68">
            <w:pPr>
              <w:widowControl w:val="0"/>
            </w:pPr>
            <w:r w:rsidRPr="009D3FB9">
              <w:rPr>
                <w:i/>
              </w:rPr>
              <w:t xml:space="preserve">Metas de los ODS pertinentes vinculados con las condiciones de trabajo. </w:t>
            </w:r>
            <w:hyperlink r:id="rId65">
              <w:r w:rsidRPr="009D3FB9">
                <w:rPr>
                  <w:u w:val="single"/>
                </w:rPr>
                <w:t>https://www.ilo.org/global/topics/dw4sd/themes/working-conditions/WCMS_620657/lang--es/index.htm</w:t>
              </w:r>
            </w:hyperlink>
            <w:r w:rsidRPr="009D3FB9">
              <w:t xml:space="preserve"> </w:t>
            </w:r>
          </w:p>
        </w:tc>
        <w:tc>
          <w:tcPr>
            <w:tcW w:w="886" w:type="dxa"/>
            <w:shd w:val="clear" w:color="auto" w:fill="auto"/>
            <w:tcMar>
              <w:top w:w="100" w:type="dxa"/>
              <w:left w:w="100" w:type="dxa"/>
              <w:bottom w:w="100" w:type="dxa"/>
              <w:right w:w="100" w:type="dxa"/>
            </w:tcMar>
          </w:tcPr>
          <w:p w14:paraId="00000317" w14:textId="77777777" w:rsidR="00E75EC0" w:rsidRPr="009D3FB9" w:rsidRDefault="00B64B68">
            <w:pPr>
              <w:widowControl w:val="0"/>
            </w:pPr>
            <w:r w:rsidRPr="009D3FB9">
              <w:t>Página web</w:t>
            </w:r>
          </w:p>
        </w:tc>
        <w:tc>
          <w:tcPr>
            <w:tcW w:w="5654" w:type="dxa"/>
            <w:shd w:val="clear" w:color="auto" w:fill="auto"/>
            <w:tcMar>
              <w:top w:w="100" w:type="dxa"/>
              <w:left w:w="100" w:type="dxa"/>
              <w:bottom w:w="100" w:type="dxa"/>
              <w:right w:w="100" w:type="dxa"/>
            </w:tcMar>
          </w:tcPr>
          <w:p w14:paraId="00000318" w14:textId="77777777" w:rsidR="00E75EC0" w:rsidRPr="009D3FB9" w:rsidRDefault="00000000">
            <w:pPr>
              <w:widowControl w:val="0"/>
            </w:pPr>
            <w:hyperlink r:id="rId66">
              <w:r w:rsidR="00B64B68" w:rsidRPr="009D3FB9">
                <w:rPr>
                  <w:u w:val="single"/>
                </w:rPr>
                <w:t>https://www.ilo.org/global/topics/dw4sd/themes/working-conditions/WCMS_620657/lang--es/index.htm</w:t>
              </w:r>
            </w:hyperlink>
            <w:r w:rsidR="00B64B68" w:rsidRPr="009D3FB9">
              <w:t xml:space="preserve"> </w:t>
            </w:r>
          </w:p>
        </w:tc>
      </w:tr>
      <w:tr w:rsidR="009D3FB9" w:rsidRPr="009D3FB9" w14:paraId="3A99CB94" w14:textId="77777777">
        <w:tc>
          <w:tcPr>
            <w:tcW w:w="1521" w:type="dxa"/>
            <w:shd w:val="clear" w:color="auto" w:fill="auto"/>
            <w:tcMar>
              <w:top w:w="100" w:type="dxa"/>
              <w:left w:w="100" w:type="dxa"/>
              <w:bottom w:w="100" w:type="dxa"/>
              <w:right w:w="100" w:type="dxa"/>
            </w:tcMar>
          </w:tcPr>
          <w:p w14:paraId="00000319" w14:textId="77777777" w:rsidR="00E75EC0" w:rsidRPr="009D3FB9" w:rsidRDefault="00B64B68">
            <w:pPr>
              <w:widowControl w:val="0"/>
            </w:pPr>
            <w:r w:rsidRPr="009D3FB9">
              <w:t xml:space="preserve">Herramientas </w:t>
            </w:r>
          </w:p>
        </w:tc>
        <w:tc>
          <w:tcPr>
            <w:tcW w:w="5654" w:type="dxa"/>
            <w:shd w:val="clear" w:color="auto" w:fill="auto"/>
            <w:tcMar>
              <w:top w:w="100" w:type="dxa"/>
              <w:left w:w="100" w:type="dxa"/>
              <w:bottom w:w="100" w:type="dxa"/>
              <w:right w:w="100" w:type="dxa"/>
            </w:tcMar>
          </w:tcPr>
          <w:p w14:paraId="0000031A" w14:textId="77777777" w:rsidR="00E75EC0" w:rsidRPr="009D3FB9" w:rsidRDefault="00B64B68">
            <w:pPr>
              <w:pBdr>
                <w:top w:val="nil"/>
                <w:left w:val="nil"/>
                <w:bottom w:val="nil"/>
                <w:right w:val="nil"/>
                <w:between w:val="nil"/>
              </w:pBdr>
              <w:jc w:val="both"/>
              <w:rPr>
                <w:rFonts w:ascii="Times New Roman" w:eastAsia="Times New Roman" w:hAnsi="Times New Roman" w:cs="Times New Roman"/>
                <w:sz w:val="24"/>
                <w:szCs w:val="24"/>
              </w:rPr>
            </w:pPr>
            <w:proofErr w:type="spellStart"/>
            <w:r w:rsidRPr="009D3FB9">
              <w:t>Herramundo</w:t>
            </w:r>
            <w:proofErr w:type="spellEnd"/>
            <w:r w:rsidRPr="009D3FB9">
              <w:t xml:space="preserve"> (2022).</w:t>
            </w:r>
          </w:p>
          <w:p w14:paraId="0000031B" w14:textId="77777777" w:rsidR="00E75EC0" w:rsidRPr="009D3FB9" w:rsidRDefault="00B64B68">
            <w:pPr>
              <w:widowControl w:val="0"/>
            </w:pPr>
            <w:r w:rsidRPr="009D3FB9">
              <w:rPr>
                <w:i/>
              </w:rPr>
              <w:t xml:space="preserve">Herramientas de Electrónica. Características, Historia, Tipos e Importancia. </w:t>
            </w:r>
            <w:hyperlink r:id="rId67">
              <w:r w:rsidRPr="009D3FB9">
                <w:rPr>
                  <w:u w:val="single"/>
                </w:rPr>
                <w:t>https://herramientas.tv/electronica/</w:t>
              </w:r>
            </w:hyperlink>
            <w:r w:rsidRPr="009D3FB9">
              <w:t xml:space="preserve"> </w:t>
            </w:r>
          </w:p>
        </w:tc>
        <w:tc>
          <w:tcPr>
            <w:tcW w:w="886" w:type="dxa"/>
            <w:shd w:val="clear" w:color="auto" w:fill="auto"/>
            <w:tcMar>
              <w:top w:w="100" w:type="dxa"/>
              <w:left w:w="100" w:type="dxa"/>
              <w:bottom w:w="100" w:type="dxa"/>
              <w:right w:w="100" w:type="dxa"/>
            </w:tcMar>
          </w:tcPr>
          <w:p w14:paraId="0000031C" w14:textId="77777777" w:rsidR="00E75EC0" w:rsidRPr="009D3FB9" w:rsidRDefault="00B64B68">
            <w:pPr>
              <w:widowControl w:val="0"/>
            </w:pPr>
            <w:r w:rsidRPr="009D3FB9">
              <w:t>Página web</w:t>
            </w:r>
          </w:p>
        </w:tc>
        <w:tc>
          <w:tcPr>
            <w:tcW w:w="5654" w:type="dxa"/>
            <w:shd w:val="clear" w:color="auto" w:fill="auto"/>
            <w:tcMar>
              <w:top w:w="100" w:type="dxa"/>
              <w:left w:w="100" w:type="dxa"/>
              <w:bottom w:w="100" w:type="dxa"/>
              <w:right w:w="100" w:type="dxa"/>
            </w:tcMar>
          </w:tcPr>
          <w:p w14:paraId="0000031D" w14:textId="77777777" w:rsidR="00E75EC0" w:rsidRPr="009D3FB9" w:rsidRDefault="00000000">
            <w:pPr>
              <w:widowControl w:val="0"/>
            </w:pPr>
            <w:hyperlink r:id="rId68">
              <w:r w:rsidR="00B64B68" w:rsidRPr="009D3FB9">
                <w:rPr>
                  <w:u w:val="single"/>
                </w:rPr>
                <w:t>https://herramientas.tv/electronica/</w:t>
              </w:r>
            </w:hyperlink>
            <w:r w:rsidR="00B64B68" w:rsidRPr="009D3FB9">
              <w:t xml:space="preserve"> </w:t>
            </w:r>
          </w:p>
        </w:tc>
      </w:tr>
      <w:tr w:rsidR="009D3FB9" w:rsidRPr="009D3FB9" w14:paraId="3923B599" w14:textId="77777777">
        <w:tc>
          <w:tcPr>
            <w:tcW w:w="1521" w:type="dxa"/>
            <w:shd w:val="clear" w:color="auto" w:fill="auto"/>
            <w:tcMar>
              <w:top w:w="100" w:type="dxa"/>
              <w:left w:w="100" w:type="dxa"/>
              <w:bottom w:w="100" w:type="dxa"/>
              <w:right w:w="100" w:type="dxa"/>
            </w:tcMar>
          </w:tcPr>
          <w:p w14:paraId="0000031E" w14:textId="77777777" w:rsidR="00E75EC0" w:rsidRPr="009D3FB9" w:rsidRDefault="00B64B68">
            <w:pPr>
              <w:pBdr>
                <w:top w:val="nil"/>
                <w:left w:val="nil"/>
                <w:bottom w:val="nil"/>
                <w:right w:val="nil"/>
                <w:between w:val="nil"/>
              </w:pBdr>
              <w:spacing w:after="120"/>
              <w:rPr>
                <w:rFonts w:ascii="Times New Roman" w:eastAsia="Times New Roman" w:hAnsi="Times New Roman" w:cs="Times New Roman"/>
                <w:sz w:val="24"/>
                <w:szCs w:val="24"/>
              </w:rPr>
            </w:pPr>
            <w:r w:rsidRPr="009D3FB9">
              <w:t>Seguridad y salud en el trabajo (SST)</w:t>
            </w:r>
          </w:p>
          <w:p w14:paraId="0000031F" w14:textId="77777777" w:rsidR="00E75EC0" w:rsidRPr="009D3FB9" w:rsidRDefault="00E75EC0">
            <w:pPr>
              <w:widowControl w:val="0"/>
            </w:pPr>
          </w:p>
        </w:tc>
        <w:tc>
          <w:tcPr>
            <w:tcW w:w="5654" w:type="dxa"/>
            <w:shd w:val="clear" w:color="auto" w:fill="auto"/>
            <w:tcMar>
              <w:top w:w="100" w:type="dxa"/>
              <w:left w:w="100" w:type="dxa"/>
              <w:bottom w:w="100" w:type="dxa"/>
              <w:right w:w="100" w:type="dxa"/>
            </w:tcMar>
          </w:tcPr>
          <w:p w14:paraId="00000320" w14:textId="77777777" w:rsidR="00E75EC0" w:rsidRPr="009D3FB9" w:rsidRDefault="00B64B68">
            <w:pPr>
              <w:widowControl w:val="0"/>
            </w:pPr>
            <w:r w:rsidRPr="009D3FB9">
              <w:t xml:space="preserve">Ecosistema de Recursos Educativos Digitales SENA. (2022, 20 mayo). </w:t>
            </w:r>
            <w:r w:rsidRPr="009D3FB9">
              <w:rPr>
                <w:i/>
              </w:rPr>
              <w:t xml:space="preserve">Seguridad y salud en el trabajo (SST). </w:t>
            </w:r>
            <w:r w:rsidRPr="009D3FB9">
              <w:t xml:space="preserve">[Vídeo]. YouTube. </w:t>
            </w:r>
            <w:hyperlink r:id="rId69">
              <w:r w:rsidRPr="009D3FB9">
                <w:rPr>
                  <w:u w:val="single"/>
                </w:rPr>
                <w:t>https://www.youtube.com/watch?v=87fQFljT7OQ</w:t>
              </w:r>
            </w:hyperlink>
            <w:r w:rsidRPr="009D3FB9">
              <w:t xml:space="preserve"> </w:t>
            </w:r>
          </w:p>
        </w:tc>
        <w:tc>
          <w:tcPr>
            <w:tcW w:w="886" w:type="dxa"/>
            <w:shd w:val="clear" w:color="auto" w:fill="auto"/>
            <w:tcMar>
              <w:top w:w="100" w:type="dxa"/>
              <w:left w:w="100" w:type="dxa"/>
              <w:bottom w:w="100" w:type="dxa"/>
              <w:right w:w="100" w:type="dxa"/>
            </w:tcMar>
          </w:tcPr>
          <w:p w14:paraId="00000321" w14:textId="77777777" w:rsidR="00E75EC0" w:rsidRPr="009D3FB9" w:rsidRDefault="00B64B68">
            <w:pPr>
              <w:widowControl w:val="0"/>
            </w:pPr>
            <w:r w:rsidRPr="009D3FB9">
              <w:t>Video</w:t>
            </w:r>
          </w:p>
        </w:tc>
        <w:tc>
          <w:tcPr>
            <w:tcW w:w="5654" w:type="dxa"/>
            <w:shd w:val="clear" w:color="auto" w:fill="auto"/>
            <w:tcMar>
              <w:top w:w="100" w:type="dxa"/>
              <w:left w:w="100" w:type="dxa"/>
              <w:bottom w:w="100" w:type="dxa"/>
              <w:right w:w="100" w:type="dxa"/>
            </w:tcMar>
          </w:tcPr>
          <w:p w14:paraId="00000322" w14:textId="77777777" w:rsidR="00E75EC0" w:rsidRPr="009D3FB9" w:rsidRDefault="00000000">
            <w:pPr>
              <w:widowControl w:val="0"/>
            </w:pPr>
            <w:hyperlink r:id="rId70">
              <w:r w:rsidR="00B64B68" w:rsidRPr="009D3FB9">
                <w:rPr>
                  <w:u w:val="single"/>
                </w:rPr>
                <w:t>https://www.youtube.com/watch?v=87fQFljT7OQ</w:t>
              </w:r>
            </w:hyperlink>
            <w:r w:rsidR="00B64B68" w:rsidRPr="009D3FB9">
              <w:t xml:space="preserve"> </w:t>
            </w:r>
          </w:p>
        </w:tc>
      </w:tr>
    </w:tbl>
    <w:p w14:paraId="00000323" w14:textId="77777777" w:rsidR="00E75EC0" w:rsidRPr="009D3FB9" w:rsidRDefault="00E75EC0"/>
    <w:p w14:paraId="00000324" w14:textId="77777777" w:rsidR="00E75EC0" w:rsidRPr="009D3FB9" w:rsidRDefault="00E75EC0">
      <w:pPr>
        <w:rPr>
          <w:b/>
        </w:rPr>
      </w:pPr>
      <w:bookmarkStart w:id="63" w:name="_heading=h.lnxbz9" w:colFirst="0" w:colLast="0"/>
      <w:bookmarkEnd w:id="63"/>
    </w:p>
    <w:p w14:paraId="00000325" w14:textId="65EF1FD2" w:rsidR="00E75EC0" w:rsidRPr="009D3FB9" w:rsidRDefault="00B64B68">
      <w:pPr>
        <w:rPr>
          <w:b/>
        </w:rPr>
      </w:pPr>
      <w:r w:rsidRPr="009D3FB9">
        <w:rPr>
          <w:b/>
        </w:rPr>
        <w:t>G</w:t>
      </w:r>
      <w:r w:rsidR="009D3FB9" w:rsidRPr="009D3FB9">
        <w:rPr>
          <w:b/>
        </w:rPr>
        <w:t>losario</w:t>
      </w:r>
    </w:p>
    <w:tbl>
      <w:tblPr>
        <w:tblStyle w:val="af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1579"/>
      </w:tblGrid>
      <w:tr w:rsidR="009D3FB9" w:rsidRPr="009D3FB9" w14:paraId="29FA7757" w14:textId="77777777" w:rsidTr="0066267D">
        <w:trPr>
          <w:trHeight w:val="657"/>
        </w:trPr>
        <w:tc>
          <w:tcPr>
            <w:tcW w:w="1833" w:type="dxa"/>
            <w:shd w:val="clear" w:color="auto" w:fill="C9DAF8"/>
            <w:tcMar>
              <w:top w:w="100" w:type="dxa"/>
              <w:left w:w="100" w:type="dxa"/>
              <w:bottom w:w="100" w:type="dxa"/>
              <w:right w:w="100" w:type="dxa"/>
            </w:tcMar>
          </w:tcPr>
          <w:p w14:paraId="00000326" w14:textId="77777777" w:rsidR="00E75EC0" w:rsidRPr="009D3FB9" w:rsidRDefault="00B64B68">
            <w:pPr>
              <w:widowControl w:val="0"/>
              <w:pBdr>
                <w:top w:val="nil"/>
                <w:left w:val="nil"/>
                <w:bottom w:val="nil"/>
                <w:right w:val="nil"/>
                <w:between w:val="nil"/>
              </w:pBdr>
              <w:rPr>
                <w:b/>
              </w:rPr>
            </w:pPr>
            <w:r w:rsidRPr="009D3FB9">
              <w:rPr>
                <w:b/>
              </w:rPr>
              <w:t>Tipo de recurso</w:t>
            </w:r>
          </w:p>
        </w:tc>
        <w:tc>
          <w:tcPr>
            <w:tcW w:w="11579" w:type="dxa"/>
            <w:shd w:val="clear" w:color="auto" w:fill="C9DAF8"/>
            <w:tcMar>
              <w:top w:w="100" w:type="dxa"/>
              <w:left w:w="100" w:type="dxa"/>
              <w:bottom w:w="100" w:type="dxa"/>
              <w:right w:w="100" w:type="dxa"/>
            </w:tcMar>
          </w:tcPr>
          <w:p w14:paraId="00000327" w14:textId="77777777" w:rsidR="00E75EC0" w:rsidRPr="009D3FB9" w:rsidRDefault="00B64B68">
            <w:pPr>
              <w:keepNext/>
              <w:keepLines/>
              <w:pBdr>
                <w:top w:val="nil"/>
                <w:left w:val="nil"/>
                <w:bottom w:val="nil"/>
                <w:right w:val="nil"/>
                <w:between w:val="nil"/>
              </w:pBdr>
              <w:spacing w:after="60" w:line="276" w:lineRule="auto"/>
              <w:jc w:val="center"/>
            </w:pPr>
            <w:bookmarkStart w:id="64" w:name="_heading=h.35nkun2" w:colFirst="0" w:colLast="0"/>
            <w:bookmarkEnd w:id="64"/>
            <w:r w:rsidRPr="009D3FB9">
              <w:t>Glosario</w:t>
            </w:r>
          </w:p>
        </w:tc>
      </w:tr>
      <w:tr w:rsidR="009D3FB9" w:rsidRPr="009D3FB9" w14:paraId="08C10665" w14:textId="77777777" w:rsidTr="0066267D">
        <w:tc>
          <w:tcPr>
            <w:tcW w:w="1833" w:type="dxa"/>
            <w:shd w:val="clear" w:color="auto" w:fill="auto"/>
            <w:tcMar>
              <w:top w:w="100" w:type="dxa"/>
              <w:left w:w="100" w:type="dxa"/>
              <w:bottom w:w="100" w:type="dxa"/>
              <w:right w:w="100" w:type="dxa"/>
            </w:tcMar>
          </w:tcPr>
          <w:p w14:paraId="00000328" w14:textId="77777777" w:rsidR="00E75EC0" w:rsidRPr="009D3FB9" w:rsidRDefault="00B64B68">
            <w:pPr>
              <w:widowControl w:val="0"/>
              <w:pBdr>
                <w:top w:val="nil"/>
                <w:left w:val="nil"/>
                <w:bottom w:val="nil"/>
                <w:right w:val="nil"/>
                <w:between w:val="nil"/>
              </w:pBdr>
            </w:pPr>
            <w:r w:rsidRPr="009D3FB9">
              <w:rPr>
                <w:b/>
              </w:rPr>
              <w:t>Ambiente de aprendizaje:</w:t>
            </w:r>
          </w:p>
        </w:tc>
        <w:tc>
          <w:tcPr>
            <w:tcW w:w="11579" w:type="dxa"/>
            <w:shd w:val="clear" w:color="auto" w:fill="auto"/>
            <w:tcMar>
              <w:top w:w="100" w:type="dxa"/>
              <w:left w:w="100" w:type="dxa"/>
              <w:bottom w:w="100" w:type="dxa"/>
              <w:right w:w="100" w:type="dxa"/>
            </w:tcMar>
          </w:tcPr>
          <w:p w14:paraId="00000329" w14:textId="77777777" w:rsidR="00E75EC0" w:rsidRPr="009D3FB9" w:rsidRDefault="00B64B68">
            <w:pPr>
              <w:widowControl w:val="0"/>
              <w:pBdr>
                <w:top w:val="nil"/>
                <w:left w:val="nil"/>
                <w:bottom w:val="nil"/>
                <w:right w:val="nil"/>
                <w:between w:val="nil"/>
              </w:pBdr>
            </w:pPr>
            <w:r w:rsidRPr="009D3FB9">
              <w:t>es un término propio del SENA. Se refiere al espacio donde el aprendiz desarrolla sus habilidades, el cual puede estar dotado o no de tecnologías específicas o simplemente de mobiliarios comunes.</w:t>
            </w:r>
          </w:p>
        </w:tc>
      </w:tr>
      <w:tr w:rsidR="009D3FB9" w:rsidRPr="009D3FB9" w14:paraId="701F1699" w14:textId="77777777" w:rsidTr="0066267D">
        <w:tc>
          <w:tcPr>
            <w:tcW w:w="1833" w:type="dxa"/>
            <w:shd w:val="clear" w:color="auto" w:fill="auto"/>
            <w:tcMar>
              <w:top w:w="100" w:type="dxa"/>
              <w:left w:w="100" w:type="dxa"/>
              <w:bottom w:w="100" w:type="dxa"/>
              <w:right w:w="100" w:type="dxa"/>
            </w:tcMar>
          </w:tcPr>
          <w:p w14:paraId="0000032A" w14:textId="77777777" w:rsidR="00E75EC0" w:rsidRPr="009D3FB9" w:rsidRDefault="00B64B68">
            <w:pPr>
              <w:widowControl w:val="0"/>
            </w:pPr>
            <w:r w:rsidRPr="009D3FB9">
              <w:rPr>
                <w:b/>
              </w:rPr>
              <w:t>Código:</w:t>
            </w:r>
          </w:p>
        </w:tc>
        <w:tc>
          <w:tcPr>
            <w:tcW w:w="11579" w:type="dxa"/>
            <w:shd w:val="clear" w:color="auto" w:fill="auto"/>
            <w:tcMar>
              <w:top w:w="100" w:type="dxa"/>
              <w:left w:w="100" w:type="dxa"/>
              <w:bottom w:w="100" w:type="dxa"/>
              <w:right w:w="100" w:type="dxa"/>
            </w:tcMar>
          </w:tcPr>
          <w:p w14:paraId="0000032B" w14:textId="77777777" w:rsidR="00E75EC0" w:rsidRPr="009D3FB9" w:rsidRDefault="00B64B68">
            <w:pPr>
              <w:widowControl w:val="0"/>
            </w:pPr>
            <w:r w:rsidRPr="009D3FB9">
              <w:t>es la combinación de diferentes símbolos, por lo general, son alfanuméricos, organizados de una forma determinada.</w:t>
            </w:r>
          </w:p>
        </w:tc>
      </w:tr>
      <w:tr w:rsidR="009D3FB9" w:rsidRPr="009D3FB9" w14:paraId="73B2D77A" w14:textId="77777777" w:rsidTr="0066267D">
        <w:tc>
          <w:tcPr>
            <w:tcW w:w="1833" w:type="dxa"/>
            <w:shd w:val="clear" w:color="auto" w:fill="auto"/>
            <w:tcMar>
              <w:top w:w="100" w:type="dxa"/>
              <w:left w:w="100" w:type="dxa"/>
              <w:bottom w:w="100" w:type="dxa"/>
              <w:right w:w="100" w:type="dxa"/>
            </w:tcMar>
          </w:tcPr>
          <w:p w14:paraId="0000032C" w14:textId="77777777" w:rsidR="00E75EC0" w:rsidRPr="009D3FB9" w:rsidRDefault="00B64B68">
            <w:pPr>
              <w:widowControl w:val="0"/>
            </w:pPr>
            <w:r w:rsidRPr="009D3FB9">
              <w:rPr>
                <w:b/>
              </w:rPr>
              <w:t>Componente electrónico:</w:t>
            </w:r>
          </w:p>
        </w:tc>
        <w:tc>
          <w:tcPr>
            <w:tcW w:w="11579" w:type="dxa"/>
            <w:shd w:val="clear" w:color="auto" w:fill="auto"/>
            <w:tcMar>
              <w:top w:w="100" w:type="dxa"/>
              <w:left w:w="100" w:type="dxa"/>
              <w:bottom w:w="100" w:type="dxa"/>
              <w:right w:w="100" w:type="dxa"/>
            </w:tcMar>
          </w:tcPr>
          <w:p w14:paraId="0000032D" w14:textId="77777777" w:rsidR="00E75EC0" w:rsidRPr="009D3FB9" w:rsidRDefault="00B64B68">
            <w:pPr>
              <w:widowControl w:val="0"/>
            </w:pPr>
            <w:r w:rsidRPr="009D3FB9">
              <w:t>es un dispositivo que compone un circuito electrónico, son de materiales y aplicaciones específicas.</w:t>
            </w:r>
          </w:p>
        </w:tc>
      </w:tr>
      <w:tr w:rsidR="0066267D" w:rsidRPr="009D3FB9" w14:paraId="48B596FA" w14:textId="77777777" w:rsidTr="0066267D">
        <w:tc>
          <w:tcPr>
            <w:tcW w:w="1833" w:type="dxa"/>
            <w:shd w:val="clear" w:color="auto" w:fill="auto"/>
            <w:tcMar>
              <w:top w:w="100" w:type="dxa"/>
              <w:left w:w="100" w:type="dxa"/>
              <w:bottom w:w="100" w:type="dxa"/>
              <w:right w:w="100" w:type="dxa"/>
            </w:tcMar>
          </w:tcPr>
          <w:p w14:paraId="41C35F62" w14:textId="278C1AD4" w:rsidR="0066267D" w:rsidRPr="0066267D" w:rsidRDefault="0066267D">
            <w:pPr>
              <w:widowControl w:val="0"/>
              <w:rPr>
                <w:b/>
                <w:highlight w:val="yellow"/>
              </w:rPr>
            </w:pPr>
            <w:r w:rsidRPr="0066267D">
              <w:rPr>
                <w:b/>
                <w:highlight w:val="yellow"/>
              </w:rPr>
              <w:t>Herramientas:</w:t>
            </w:r>
          </w:p>
        </w:tc>
        <w:tc>
          <w:tcPr>
            <w:tcW w:w="11579" w:type="dxa"/>
            <w:shd w:val="clear" w:color="auto" w:fill="auto"/>
            <w:tcMar>
              <w:top w:w="100" w:type="dxa"/>
              <w:left w:w="100" w:type="dxa"/>
              <w:bottom w:w="100" w:type="dxa"/>
              <w:right w:w="100" w:type="dxa"/>
            </w:tcMar>
          </w:tcPr>
          <w:p w14:paraId="7F2EFD3A" w14:textId="62F7A6FA" w:rsidR="0066267D" w:rsidRPr="0066267D" w:rsidRDefault="0066267D">
            <w:pPr>
              <w:widowControl w:val="0"/>
              <w:rPr>
                <w:highlight w:val="yellow"/>
              </w:rPr>
            </w:pPr>
            <w:r w:rsidRPr="0066267D">
              <w:rPr>
                <w:highlight w:val="yellow"/>
              </w:rPr>
              <w:t xml:space="preserve">son instrumentos necesarios para la ejecución adecuada de cualquier montaje o reparación de los dispositivos. </w:t>
            </w:r>
          </w:p>
        </w:tc>
      </w:tr>
      <w:tr w:rsidR="009D3FB9" w:rsidRPr="009D3FB9" w14:paraId="2F0152BD" w14:textId="77777777" w:rsidTr="0066267D">
        <w:tc>
          <w:tcPr>
            <w:tcW w:w="1833" w:type="dxa"/>
            <w:shd w:val="clear" w:color="auto" w:fill="auto"/>
            <w:tcMar>
              <w:top w:w="100" w:type="dxa"/>
              <w:left w:w="100" w:type="dxa"/>
              <w:bottom w:w="100" w:type="dxa"/>
              <w:right w:w="100" w:type="dxa"/>
            </w:tcMar>
          </w:tcPr>
          <w:p w14:paraId="0000032E" w14:textId="77777777" w:rsidR="00E75EC0" w:rsidRPr="009D3FB9" w:rsidRDefault="00B64B68">
            <w:pPr>
              <w:widowControl w:val="0"/>
            </w:pPr>
            <w:r w:rsidRPr="009D3FB9">
              <w:rPr>
                <w:b/>
              </w:rPr>
              <w:t>Laboratorio:</w:t>
            </w:r>
          </w:p>
        </w:tc>
        <w:tc>
          <w:tcPr>
            <w:tcW w:w="11579" w:type="dxa"/>
            <w:shd w:val="clear" w:color="auto" w:fill="auto"/>
            <w:tcMar>
              <w:top w:w="100" w:type="dxa"/>
              <w:left w:w="100" w:type="dxa"/>
              <w:bottom w:w="100" w:type="dxa"/>
              <w:right w:w="100" w:type="dxa"/>
            </w:tcMar>
          </w:tcPr>
          <w:p w14:paraId="0000032F" w14:textId="77777777" w:rsidR="00E75EC0" w:rsidRPr="009D3FB9" w:rsidRDefault="00B64B68">
            <w:pPr>
              <w:widowControl w:val="0"/>
            </w:pPr>
            <w:r w:rsidRPr="009D3FB9">
              <w:t>lugar en el cual se pueden desarrollar diferentes tipos de trabajos científicos, enfocado a la investigación y experimentación, porque está dotado de equipos e instrumentos destinados para áreas específicas.</w:t>
            </w:r>
          </w:p>
        </w:tc>
      </w:tr>
      <w:tr w:rsidR="009D3FB9" w:rsidRPr="009D3FB9" w14:paraId="60CFFA65" w14:textId="77777777" w:rsidTr="0066267D">
        <w:tc>
          <w:tcPr>
            <w:tcW w:w="1833" w:type="dxa"/>
            <w:shd w:val="clear" w:color="auto" w:fill="auto"/>
            <w:tcMar>
              <w:top w:w="100" w:type="dxa"/>
              <w:left w:w="100" w:type="dxa"/>
              <w:bottom w:w="100" w:type="dxa"/>
              <w:right w:w="100" w:type="dxa"/>
            </w:tcMar>
          </w:tcPr>
          <w:p w14:paraId="00000330" w14:textId="77777777" w:rsidR="00E75EC0" w:rsidRPr="009D3FB9" w:rsidRDefault="00B64B68">
            <w:pPr>
              <w:widowControl w:val="0"/>
            </w:pPr>
            <w:r w:rsidRPr="009D3FB9">
              <w:rPr>
                <w:b/>
              </w:rPr>
              <w:t>Manual:</w:t>
            </w:r>
          </w:p>
        </w:tc>
        <w:tc>
          <w:tcPr>
            <w:tcW w:w="11579" w:type="dxa"/>
            <w:shd w:val="clear" w:color="auto" w:fill="auto"/>
            <w:tcMar>
              <w:top w:w="100" w:type="dxa"/>
              <w:left w:w="100" w:type="dxa"/>
              <w:bottom w:w="100" w:type="dxa"/>
              <w:right w:w="100" w:type="dxa"/>
            </w:tcMar>
          </w:tcPr>
          <w:p w14:paraId="00000331" w14:textId="77777777" w:rsidR="00E75EC0" w:rsidRPr="009D3FB9" w:rsidRDefault="00B64B68">
            <w:pPr>
              <w:widowControl w:val="0"/>
            </w:pPr>
            <w:r w:rsidRPr="009D3FB9">
              <w:t>es un compilado de aspectos que tratan sobre algún aparato o dispositivo.</w:t>
            </w:r>
          </w:p>
        </w:tc>
      </w:tr>
      <w:tr w:rsidR="0066267D" w:rsidRPr="009D3FB9" w14:paraId="37261C31" w14:textId="77777777" w:rsidTr="0066267D">
        <w:tc>
          <w:tcPr>
            <w:tcW w:w="1833" w:type="dxa"/>
            <w:shd w:val="clear" w:color="auto" w:fill="auto"/>
            <w:tcMar>
              <w:top w:w="100" w:type="dxa"/>
              <w:left w:w="100" w:type="dxa"/>
              <w:bottom w:w="100" w:type="dxa"/>
              <w:right w:w="100" w:type="dxa"/>
            </w:tcMar>
          </w:tcPr>
          <w:p w14:paraId="31DEB2A5" w14:textId="47784233" w:rsidR="0066267D" w:rsidRPr="0066267D" w:rsidRDefault="0066267D" w:rsidP="0066267D">
            <w:pPr>
              <w:widowControl w:val="0"/>
              <w:rPr>
                <w:b/>
                <w:highlight w:val="yellow"/>
              </w:rPr>
            </w:pPr>
            <w:r w:rsidRPr="0066267D">
              <w:rPr>
                <w:b/>
                <w:highlight w:val="yellow"/>
              </w:rPr>
              <w:t>Osciloscopios:</w:t>
            </w:r>
          </w:p>
          <w:p w14:paraId="161E69BD" w14:textId="77777777" w:rsidR="0066267D" w:rsidRPr="0066267D" w:rsidRDefault="0066267D" w:rsidP="0066267D">
            <w:pPr>
              <w:widowControl w:val="0"/>
              <w:rPr>
                <w:b/>
                <w:highlight w:val="yellow"/>
              </w:rPr>
            </w:pPr>
          </w:p>
        </w:tc>
        <w:tc>
          <w:tcPr>
            <w:tcW w:w="11579" w:type="dxa"/>
            <w:shd w:val="clear" w:color="auto" w:fill="auto"/>
            <w:tcMar>
              <w:top w:w="100" w:type="dxa"/>
              <w:left w:w="100" w:type="dxa"/>
              <w:bottom w:w="100" w:type="dxa"/>
              <w:right w:w="100" w:type="dxa"/>
            </w:tcMar>
          </w:tcPr>
          <w:p w14:paraId="27CB23B8" w14:textId="3A392C78" w:rsidR="0066267D" w:rsidRPr="0066267D" w:rsidRDefault="0066267D" w:rsidP="0066267D">
            <w:pPr>
              <w:widowControl w:val="0"/>
              <w:rPr>
                <w:highlight w:val="yellow"/>
              </w:rPr>
            </w:pPr>
            <w:r w:rsidRPr="0066267D">
              <w:rPr>
                <w:highlight w:val="yellow"/>
              </w:rPr>
              <w:t xml:space="preserve">es un instrumento que realiza mediciones electrónicas, representadas en una gráfica en dos dimensiones de amplitud (Eje Y) vs tiempo (Eje X), presentando los valores en forma de coordenadas cartesianas en una pantalla en una gráfica llamada oscilograma. </w:t>
            </w:r>
          </w:p>
        </w:tc>
      </w:tr>
      <w:tr w:rsidR="0066267D" w:rsidRPr="009D3FB9" w14:paraId="3E41D6C1" w14:textId="77777777" w:rsidTr="0066267D">
        <w:tc>
          <w:tcPr>
            <w:tcW w:w="1833" w:type="dxa"/>
            <w:shd w:val="clear" w:color="auto" w:fill="auto"/>
            <w:tcMar>
              <w:top w:w="100" w:type="dxa"/>
              <w:left w:w="100" w:type="dxa"/>
              <w:bottom w:w="100" w:type="dxa"/>
              <w:right w:w="100" w:type="dxa"/>
            </w:tcMar>
          </w:tcPr>
          <w:p w14:paraId="739EFCFF" w14:textId="0B3525C7" w:rsidR="0066267D" w:rsidRPr="0066267D" w:rsidRDefault="0066267D" w:rsidP="0066267D">
            <w:pPr>
              <w:widowControl w:val="0"/>
              <w:rPr>
                <w:b/>
                <w:highlight w:val="yellow"/>
              </w:rPr>
            </w:pPr>
            <w:r>
              <w:rPr>
                <w:b/>
                <w:highlight w:val="yellow"/>
              </w:rPr>
              <w:t>Servicio al cliente:</w:t>
            </w:r>
          </w:p>
        </w:tc>
        <w:tc>
          <w:tcPr>
            <w:tcW w:w="11579" w:type="dxa"/>
            <w:shd w:val="clear" w:color="auto" w:fill="auto"/>
            <w:tcMar>
              <w:top w:w="100" w:type="dxa"/>
              <w:left w:w="100" w:type="dxa"/>
              <w:bottom w:w="100" w:type="dxa"/>
              <w:right w:w="100" w:type="dxa"/>
            </w:tcMar>
          </w:tcPr>
          <w:p w14:paraId="355CA565" w14:textId="4C8CAE44" w:rsidR="0066267D" w:rsidRPr="0066267D" w:rsidRDefault="0066267D" w:rsidP="0066267D">
            <w:pPr>
              <w:widowControl w:val="0"/>
              <w:rPr>
                <w:highlight w:val="yellow"/>
              </w:rPr>
            </w:pPr>
            <w:r w:rsidRPr="0066267D">
              <w:rPr>
                <w:highlight w:val="yellow"/>
              </w:rPr>
              <w:t>agregado que se da en cada producto que ofrece la organización, haciendo que los usuarios se sientan atendidos y considerados en sus necesidades.</w:t>
            </w:r>
          </w:p>
        </w:tc>
      </w:tr>
      <w:tr w:rsidR="0066267D" w:rsidRPr="009D3FB9" w14:paraId="25C5D773" w14:textId="77777777" w:rsidTr="0066267D">
        <w:tc>
          <w:tcPr>
            <w:tcW w:w="1833" w:type="dxa"/>
            <w:shd w:val="clear" w:color="auto" w:fill="auto"/>
            <w:tcMar>
              <w:top w:w="100" w:type="dxa"/>
              <w:left w:w="100" w:type="dxa"/>
              <w:bottom w:w="100" w:type="dxa"/>
              <w:right w:w="100" w:type="dxa"/>
            </w:tcMar>
          </w:tcPr>
          <w:p w14:paraId="00000332" w14:textId="77777777" w:rsidR="0066267D" w:rsidRPr="009D3FB9" w:rsidRDefault="0066267D" w:rsidP="0066267D">
            <w:pPr>
              <w:widowControl w:val="0"/>
            </w:pPr>
            <w:r w:rsidRPr="009D3FB9">
              <w:rPr>
                <w:b/>
              </w:rPr>
              <w:t>Stock:</w:t>
            </w:r>
          </w:p>
        </w:tc>
        <w:tc>
          <w:tcPr>
            <w:tcW w:w="11579" w:type="dxa"/>
            <w:shd w:val="clear" w:color="auto" w:fill="auto"/>
            <w:tcMar>
              <w:top w:w="100" w:type="dxa"/>
              <w:left w:w="100" w:type="dxa"/>
              <w:bottom w:w="100" w:type="dxa"/>
              <w:right w:w="100" w:type="dxa"/>
            </w:tcMar>
          </w:tcPr>
          <w:p w14:paraId="00000333" w14:textId="77777777" w:rsidR="0066267D" w:rsidRPr="009D3FB9" w:rsidRDefault="0066267D" w:rsidP="0066267D">
            <w:pPr>
              <w:widowControl w:val="0"/>
            </w:pPr>
            <w:r w:rsidRPr="009D3FB9">
              <w:t>almacenamiento de productos solicitados para una posible reparación.</w:t>
            </w:r>
          </w:p>
        </w:tc>
      </w:tr>
      <w:tr w:rsidR="0066267D" w:rsidRPr="009D3FB9" w14:paraId="31E719B1" w14:textId="77777777" w:rsidTr="0066267D">
        <w:tc>
          <w:tcPr>
            <w:tcW w:w="1833" w:type="dxa"/>
            <w:shd w:val="clear" w:color="auto" w:fill="auto"/>
            <w:tcMar>
              <w:top w:w="100" w:type="dxa"/>
              <w:left w:w="100" w:type="dxa"/>
              <w:bottom w:w="100" w:type="dxa"/>
              <w:right w:w="100" w:type="dxa"/>
            </w:tcMar>
          </w:tcPr>
          <w:p w14:paraId="00000334" w14:textId="77777777" w:rsidR="0066267D" w:rsidRPr="009D3FB9" w:rsidRDefault="0066267D" w:rsidP="0066267D">
            <w:pPr>
              <w:widowControl w:val="0"/>
            </w:pPr>
            <w:r w:rsidRPr="009D3FB9">
              <w:rPr>
                <w:b/>
              </w:rPr>
              <w:t>Taller:</w:t>
            </w:r>
          </w:p>
        </w:tc>
        <w:tc>
          <w:tcPr>
            <w:tcW w:w="11579" w:type="dxa"/>
            <w:shd w:val="clear" w:color="auto" w:fill="auto"/>
            <w:tcMar>
              <w:top w:w="100" w:type="dxa"/>
              <w:left w:w="100" w:type="dxa"/>
              <w:bottom w:w="100" w:type="dxa"/>
              <w:right w:w="100" w:type="dxa"/>
            </w:tcMar>
          </w:tcPr>
          <w:p w14:paraId="00000335" w14:textId="77777777" w:rsidR="0066267D" w:rsidRPr="009D3FB9" w:rsidRDefault="0066267D" w:rsidP="0066267D">
            <w:pPr>
              <w:widowControl w:val="0"/>
            </w:pPr>
            <w:r w:rsidRPr="009D3FB9">
              <w:t>lugar donde se desarrolla algún tipo de labor, por lo general, de tipo manual o artesanal.</w:t>
            </w:r>
          </w:p>
        </w:tc>
      </w:tr>
    </w:tbl>
    <w:p w14:paraId="00000336" w14:textId="77777777" w:rsidR="00E75EC0" w:rsidRPr="009D3FB9" w:rsidRDefault="00B64B68">
      <w:pPr>
        <w:rPr>
          <w:b/>
        </w:rPr>
      </w:pPr>
      <w:r w:rsidRPr="009D3FB9">
        <w:t xml:space="preserve">     </w:t>
      </w:r>
    </w:p>
    <w:p w14:paraId="00000337" w14:textId="77777777" w:rsidR="00E75EC0" w:rsidRPr="009D3FB9" w:rsidRDefault="00E75EC0">
      <w:pPr>
        <w:rPr>
          <w:b/>
        </w:rPr>
      </w:pPr>
    </w:p>
    <w:p w14:paraId="00000338" w14:textId="77777777" w:rsidR="00E75EC0" w:rsidRPr="009D3FB9" w:rsidRDefault="00E75EC0">
      <w:pPr>
        <w:rPr>
          <w:b/>
        </w:rPr>
      </w:pPr>
    </w:p>
    <w:p w14:paraId="00000339" w14:textId="6E17F20A" w:rsidR="00E75EC0" w:rsidRPr="009D3FB9" w:rsidRDefault="00B64B68">
      <w:r w:rsidRPr="009D3FB9">
        <w:rPr>
          <w:b/>
        </w:rPr>
        <w:t>10. R</w:t>
      </w:r>
      <w:r w:rsidR="009D3FB9" w:rsidRPr="009D3FB9">
        <w:rPr>
          <w:b/>
        </w:rPr>
        <w:t xml:space="preserve">eferencias bibliográficas </w:t>
      </w:r>
    </w:p>
    <w:p w14:paraId="0000033A" w14:textId="77777777" w:rsidR="00E75EC0" w:rsidRPr="009D3FB9" w:rsidRDefault="00E75EC0"/>
    <w:tbl>
      <w:tblPr>
        <w:tblStyle w:val="aff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9D3FB9" w:rsidRPr="009D3FB9" w14:paraId="09D156A6" w14:textId="77777777">
        <w:trPr>
          <w:trHeight w:val="657"/>
        </w:trPr>
        <w:tc>
          <w:tcPr>
            <w:tcW w:w="1655" w:type="dxa"/>
            <w:shd w:val="clear" w:color="auto" w:fill="C9DAF8"/>
            <w:tcMar>
              <w:top w:w="100" w:type="dxa"/>
              <w:left w:w="100" w:type="dxa"/>
              <w:bottom w:w="100" w:type="dxa"/>
              <w:right w:w="100" w:type="dxa"/>
            </w:tcMar>
          </w:tcPr>
          <w:p w14:paraId="0000033B" w14:textId="77777777" w:rsidR="00E75EC0" w:rsidRPr="009D3FB9" w:rsidRDefault="00B64B68">
            <w:pPr>
              <w:widowControl w:val="0"/>
              <w:rPr>
                <w:b/>
              </w:rPr>
            </w:pPr>
            <w:r w:rsidRPr="009D3FB9">
              <w:rPr>
                <w:b/>
              </w:rPr>
              <w:t>Tipo de recurso</w:t>
            </w:r>
          </w:p>
        </w:tc>
        <w:tc>
          <w:tcPr>
            <w:tcW w:w="11757" w:type="dxa"/>
            <w:shd w:val="clear" w:color="auto" w:fill="C9DAF8"/>
            <w:tcMar>
              <w:top w:w="100" w:type="dxa"/>
              <w:left w:w="100" w:type="dxa"/>
              <w:bottom w:w="100" w:type="dxa"/>
              <w:right w:w="100" w:type="dxa"/>
            </w:tcMar>
          </w:tcPr>
          <w:p w14:paraId="0000033C" w14:textId="77777777" w:rsidR="00E75EC0" w:rsidRPr="009D3FB9" w:rsidRDefault="00B64B68">
            <w:pPr>
              <w:keepNext/>
              <w:keepLines/>
              <w:pBdr>
                <w:top w:val="nil"/>
                <w:left w:val="nil"/>
                <w:bottom w:val="nil"/>
                <w:right w:val="nil"/>
                <w:between w:val="nil"/>
              </w:pBdr>
              <w:spacing w:after="60" w:line="276" w:lineRule="auto"/>
              <w:jc w:val="center"/>
            </w:pPr>
            <w:bookmarkStart w:id="65" w:name="_heading=h.1ksv4uv" w:colFirst="0" w:colLast="0"/>
            <w:bookmarkEnd w:id="65"/>
            <w:r w:rsidRPr="009D3FB9">
              <w:t>Bibliografía</w:t>
            </w:r>
          </w:p>
        </w:tc>
      </w:tr>
      <w:tr w:rsidR="009D3FB9" w:rsidRPr="009D3FB9" w14:paraId="3EF5CC63" w14:textId="77777777">
        <w:trPr>
          <w:trHeight w:val="420"/>
        </w:trPr>
        <w:tc>
          <w:tcPr>
            <w:tcW w:w="13412" w:type="dxa"/>
            <w:gridSpan w:val="2"/>
            <w:shd w:val="clear" w:color="auto" w:fill="auto"/>
            <w:tcMar>
              <w:top w:w="100" w:type="dxa"/>
              <w:left w:w="100" w:type="dxa"/>
              <w:bottom w:w="100" w:type="dxa"/>
              <w:right w:w="100" w:type="dxa"/>
            </w:tcMar>
          </w:tcPr>
          <w:p w14:paraId="0000033D" w14:textId="77777777" w:rsidR="00E75EC0" w:rsidRPr="009D3FB9" w:rsidRDefault="00B64B68">
            <w:pPr>
              <w:widowControl w:val="0"/>
            </w:pPr>
            <w:r w:rsidRPr="009D3FB9">
              <w:t xml:space="preserve">ABI </w:t>
            </w:r>
            <w:proofErr w:type="spellStart"/>
            <w:r w:rsidRPr="009D3FB9">
              <w:t>Electronics</w:t>
            </w:r>
            <w:proofErr w:type="spellEnd"/>
            <w:r w:rsidRPr="009D3FB9">
              <w:t xml:space="preserve"> Ltd. (2022). </w:t>
            </w:r>
            <w:proofErr w:type="spellStart"/>
            <w:r w:rsidRPr="009D3FB9">
              <w:rPr>
                <w:i/>
              </w:rPr>
              <w:t>BoardMaster</w:t>
            </w:r>
            <w:proofErr w:type="spellEnd"/>
            <w:r w:rsidRPr="009D3FB9">
              <w:rPr>
                <w:i/>
              </w:rPr>
              <w:t xml:space="preserve"> 19" Rack</w:t>
            </w:r>
            <w:r w:rsidRPr="009D3FB9">
              <w:t xml:space="preserve"> [Imagen]. Recuperado el 18 agosto de 2022 de </w:t>
            </w:r>
            <w:hyperlink r:id="rId71">
              <w:r w:rsidRPr="009D3FB9">
                <w:rPr>
                  <w:u w:val="single"/>
                </w:rPr>
                <w:t>https://www.abielectronics.co.uk/Products/images/BoardMaster8000PLUS.png</w:t>
              </w:r>
            </w:hyperlink>
            <w:r w:rsidRPr="009D3FB9">
              <w:t xml:space="preserve">. </w:t>
            </w:r>
          </w:p>
        </w:tc>
      </w:tr>
      <w:tr w:rsidR="009D3FB9" w:rsidRPr="009D3FB9" w14:paraId="76AEC0A3" w14:textId="77777777">
        <w:trPr>
          <w:trHeight w:val="420"/>
        </w:trPr>
        <w:tc>
          <w:tcPr>
            <w:tcW w:w="13412" w:type="dxa"/>
            <w:gridSpan w:val="2"/>
            <w:shd w:val="clear" w:color="auto" w:fill="auto"/>
            <w:tcMar>
              <w:top w:w="100" w:type="dxa"/>
              <w:left w:w="100" w:type="dxa"/>
              <w:bottom w:w="100" w:type="dxa"/>
              <w:right w:w="100" w:type="dxa"/>
            </w:tcMar>
          </w:tcPr>
          <w:p w14:paraId="0000033F" w14:textId="77777777" w:rsidR="00E75EC0" w:rsidRPr="009D3FB9" w:rsidRDefault="00B64B68">
            <w:pPr>
              <w:widowControl w:val="0"/>
            </w:pPr>
            <w:bookmarkStart w:id="66" w:name="_heading=h.2jxsxqh" w:colFirst="0" w:colLast="0"/>
            <w:bookmarkEnd w:id="66"/>
            <w:r w:rsidRPr="009D3FB9">
              <w:t xml:space="preserve">Arango, N. (2019). </w:t>
            </w:r>
            <w:r w:rsidRPr="009D3FB9">
              <w:rPr>
                <w:i/>
              </w:rPr>
              <w:t>La Ley 1480 de 2011 y su impacto en la estructura obligacional de las entidades fiduciarias como voceras de las fiducias de administración y pagos, también llamadas fiducias completas en desarrollos inmobiliarios:  hacia un cambio de paradigma</w:t>
            </w:r>
            <w:proofErr w:type="gramStart"/>
            <w:r w:rsidRPr="009D3FB9">
              <w:t>. .</w:t>
            </w:r>
            <w:proofErr w:type="gramEnd"/>
            <w:r w:rsidRPr="009D3FB9">
              <w:t xml:space="preserve"> Bogotá: Universidad Externado de Colombia, 2019, en https://bdigital.uexternado.edu.co/entities/publication/fd8708c1-7f31-4c0f-9387-ffaed440dad1</w:t>
            </w:r>
          </w:p>
        </w:tc>
      </w:tr>
      <w:tr w:rsidR="009D3FB9" w:rsidRPr="009D3FB9" w14:paraId="292122C7" w14:textId="77777777">
        <w:trPr>
          <w:trHeight w:val="420"/>
        </w:trPr>
        <w:tc>
          <w:tcPr>
            <w:tcW w:w="13412" w:type="dxa"/>
            <w:gridSpan w:val="2"/>
            <w:shd w:val="clear" w:color="auto" w:fill="auto"/>
            <w:tcMar>
              <w:top w:w="100" w:type="dxa"/>
              <w:left w:w="100" w:type="dxa"/>
              <w:bottom w:w="100" w:type="dxa"/>
              <w:right w:w="100" w:type="dxa"/>
            </w:tcMar>
          </w:tcPr>
          <w:p w14:paraId="00000341" w14:textId="77777777" w:rsidR="00E75EC0" w:rsidRPr="009D3FB9" w:rsidRDefault="00B64B68">
            <w:pPr>
              <w:widowControl w:val="0"/>
            </w:pPr>
            <w:r w:rsidRPr="009D3FB9">
              <w:t>Blanco, L., &amp; Sánchez, Á. (2002). “</w:t>
            </w:r>
            <w:r w:rsidRPr="009D3FB9">
              <w:rPr>
                <w:i/>
              </w:rPr>
              <w:t>Equipos Electrónicos. Mantenimiento.” Mantenimiento de equipos electrónicos</w:t>
            </w:r>
            <w:r w:rsidRPr="009D3FB9">
              <w:t> (pp. [1]-13). Paraninfo. </w:t>
            </w:r>
            <w:hyperlink r:id="rId72">
              <w:r w:rsidRPr="009D3FB9">
                <w:rPr>
                  <w:u w:val="single"/>
                </w:rPr>
                <w:t>https://link.gale.com/apps/doc/CX2190100007/GVRL?u=sena&amp;sid=bookmark-GVRL&amp;xid=08458c9c</w:t>
              </w:r>
            </w:hyperlink>
            <w:r w:rsidRPr="009D3FB9">
              <w:t xml:space="preserve"> </w:t>
            </w:r>
          </w:p>
        </w:tc>
      </w:tr>
      <w:tr w:rsidR="009D3FB9" w:rsidRPr="009D3FB9" w14:paraId="774005FB" w14:textId="77777777">
        <w:trPr>
          <w:trHeight w:val="192"/>
        </w:trPr>
        <w:tc>
          <w:tcPr>
            <w:tcW w:w="13412" w:type="dxa"/>
            <w:gridSpan w:val="2"/>
            <w:shd w:val="clear" w:color="auto" w:fill="auto"/>
            <w:tcMar>
              <w:top w:w="100" w:type="dxa"/>
              <w:left w:w="100" w:type="dxa"/>
              <w:bottom w:w="100" w:type="dxa"/>
              <w:right w:w="100" w:type="dxa"/>
            </w:tcMar>
          </w:tcPr>
          <w:p w14:paraId="00000343" w14:textId="77777777" w:rsidR="00E75EC0" w:rsidRPr="009D3FB9" w:rsidRDefault="00B64B68">
            <w:pPr>
              <w:widowControl w:val="0"/>
            </w:pPr>
            <w:r w:rsidRPr="009D3FB9">
              <w:t>Carrasco, M. A., García, L. M., &amp; Núñez, J. (2012). </w:t>
            </w:r>
            <w:r w:rsidRPr="009D3FB9">
              <w:rPr>
                <w:i/>
              </w:rPr>
              <w:t>Instalaciones eléctricas básicas</w:t>
            </w:r>
            <w:r w:rsidRPr="009D3FB9">
              <w:t>. Editorial Paraninfo.</w:t>
            </w:r>
          </w:p>
        </w:tc>
      </w:tr>
      <w:tr w:rsidR="009D3FB9" w:rsidRPr="009D3FB9" w14:paraId="6E325848" w14:textId="77777777">
        <w:trPr>
          <w:trHeight w:val="192"/>
        </w:trPr>
        <w:tc>
          <w:tcPr>
            <w:tcW w:w="13412" w:type="dxa"/>
            <w:gridSpan w:val="2"/>
            <w:shd w:val="clear" w:color="auto" w:fill="auto"/>
            <w:tcMar>
              <w:top w:w="100" w:type="dxa"/>
              <w:left w:w="100" w:type="dxa"/>
              <w:bottom w:w="100" w:type="dxa"/>
              <w:right w:w="100" w:type="dxa"/>
            </w:tcMar>
          </w:tcPr>
          <w:p w14:paraId="00000345" w14:textId="77777777" w:rsidR="00E75EC0" w:rsidRPr="009D3FB9" w:rsidRDefault="00B64B68">
            <w:pPr>
              <w:widowControl w:val="0"/>
            </w:pPr>
            <w:r w:rsidRPr="009D3FB9">
              <w:t xml:space="preserve">García, S. (2019). </w:t>
            </w:r>
            <w:r w:rsidRPr="009D3FB9">
              <w:rPr>
                <w:i/>
              </w:rPr>
              <w:t>Ingeniería del mantenimiento: manual práctico para la gestión eficaz del mantenimiento.</w:t>
            </w:r>
            <w:r w:rsidRPr="009D3FB9">
              <w:t xml:space="preserve"> Editorial </w:t>
            </w:r>
            <w:proofErr w:type="spellStart"/>
            <w:r w:rsidRPr="009D3FB9">
              <w:t>Renovetec</w:t>
            </w:r>
            <w:proofErr w:type="spellEnd"/>
            <w:r w:rsidRPr="009D3FB9">
              <w:t>.</w:t>
            </w:r>
          </w:p>
        </w:tc>
      </w:tr>
      <w:tr w:rsidR="009D3FB9" w:rsidRPr="009D3FB9" w14:paraId="1C71A3CA" w14:textId="77777777">
        <w:trPr>
          <w:trHeight w:val="284"/>
        </w:trPr>
        <w:tc>
          <w:tcPr>
            <w:tcW w:w="13412" w:type="dxa"/>
            <w:gridSpan w:val="2"/>
            <w:shd w:val="clear" w:color="auto" w:fill="auto"/>
            <w:tcMar>
              <w:top w:w="100" w:type="dxa"/>
              <w:left w:w="100" w:type="dxa"/>
              <w:bottom w:w="100" w:type="dxa"/>
              <w:right w:w="100" w:type="dxa"/>
            </w:tcMar>
          </w:tcPr>
          <w:p w14:paraId="00000347" w14:textId="77777777" w:rsidR="00E75EC0" w:rsidRPr="009D3FB9" w:rsidRDefault="00B64B68">
            <w:pPr>
              <w:widowControl w:val="0"/>
            </w:pPr>
            <w:r w:rsidRPr="009D3FB9">
              <w:t>Garrido, S. G. (2010). </w:t>
            </w:r>
            <w:r w:rsidRPr="009D3FB9">
              <w:rPr>
                <w:i/>
              </w:rPr>
              <w:t>Organización y gestión integral de mantenimiento.</w:t>
            </w:r>
            <w:r w:rsidRPr="009D3FB9">
              <w:t xml:space="preserve"> Ediciones Diaz de Santos.</w:t>
            </w:r>
          </w:p>
        </w:tc>
      </w:tr>
      <w:tr w:rsidR="009D3FB9" w:rsidRPr="009D3FB9" w14:paraId="4EA549EF" w14:textId="77777777">
        <w:trPr>
          <w:trHeight w:val="260"/>
        </w:trPr>
        <w:tc>
          <w:tcPr>
            <w:tcW w:w="13412" w:type="dxa"/>
            <w:gridSpan w:val="2"/>
            <w:shd w:val="clear" w:color="auto" w:fill="auto"/>
            <w:tcMar>
              <w:top w:w="100" w:type="dxa"/>
              <w:left w:w="100" w:type="dxa"/>
              <w:bottom w:w="100" w:type="dxa"/>
              <w:right w:w="100" w:type="dxa"/>
            </w:tcMar>
          </w:tcPr>
          <w:p w14:paraId="00000349" w14:textId="77777777" w:rsidR="00E75EC0" w:rsidRPr="009D3FB9" w:rsidRDefault="00B64B68">
            <w:pPr>
              <w:widowControl w:val="0"/>
            </w:pPr>
            <w:proofErr w:type="spellStart"/>
            <w:r w:rsidRPr="009D3FB9">
              <w:t>Kosow</w:t>
            </w:r>
            <w:proofErr w:type="spellEnd"/>
            <w:r w:rsidRPr="009D3FB9">
              <w:t>, I. L. (1979). </w:t>
            </w:r>
            <w:r w:rsidRPr="009D3FB9">
              <w:rPr>
                <w:i/>
              </w:rPr>
              <w:t>Control de máquinas eléctricas</w:t>
            </w:r>
            <w:r w:rsidRPr="009D3FB9">
              <w:t>. Reverté.</w:t>
            </w:r>
          </w:p>
        </w:tc>
      </w:tr>
      <w:tr w:rsidR="009D3FB9" w:rsidRPr="009D3FB9" w14:paraId="36122F97" w14:textId="77777777">
        <w:trPr>
          <w:trHeight w:val="296"/>
        </w:trPr>
        <w:tc>
          <w:tcPr>
            <w:tcW w:w="13412" w:type="dxa"/>
            <w:gridSpan w:val="2"/>
            <w:shd w:val="clear" w:color="auto" w:fill="auto"/>
            <w:tcMar>
              <w:top w:w="100" w:type="dxa"/>
              <w:left w:w="100" w:type="dxa"/>
              <w:bottom w:w="100" w:type="dxa"/>
              <w:right w:w="100" w:type="dxa"/>
            </w:tcMar>
          </w:tcPr>
          <w:p w14:paraId="0000034B" w14:textId="77777777" w:rsidR="00E75EC0" w:rsidRPr="009D3FB9" w:rsidRDefault="00B64B68">
            <w:pPr>
              <w:widowControl w:val="0"/>
            </w:pPr>
            <w:r w:rsidRPr="009D3FB9">
              <w:t xml:space="preserve">Hernández Alfonso, Pablo Manuel, &amp; Medina Peña, </w:t>
            </w:r>
            <w:proofErr w:type="spellStart"/>
            <w:proofErr w:type="gramStart"/>
            <w:r w:rsidRPr="009D3FB9">
              <w:t>Diarelys</w:t>
            </w:r>
            <w:proofErr w:type="spellEnd"/>
            <w:r w:rsidRPr="009D3FB9">
              <w:t xml:space="preserve"> ,</w:t>
            </w:r>
            <w:proofErr w:type="gramEnd"/>
            <w:r w:rsidRPr="009D3FB9">
              <w:t xml:space="preserve"> &amp; Suárez Fragas, Yanelis (2015). Sistema automatizado para la gestión del mantenimiento de equipos (módulos administración y solicitud de servicio). Revista Ciencias Técnicas Agropecuarias, 24 </w:t>
            </w:r>
            <w:proofErr w:type="gramStart"/>
            <w:r w:rsidRPr="009D3FB9">
              <w:t>( )</w:t>
            </w:r>
            <w:proofErr w:type="gramEnd"/>
            <w:r w:rsidRPr="009D3FB9">
              <w:t>,85-90.[fecha de Consulta 30 de Agosto de 2022]. ISSN: 1010-2760. Disponible en: </w:t>
            </w:r>
            <w:hyperlink r:id="rId73">
              <w:r w:rsidRPr="009D3FB9">
                <w:rPr>
                  <w:u w:val="single"/>
                </w:rPr>
                <w:t>https://www.redalyc.org/articulo.oa?id=93243475015</w:t>
              </w:r>
            </w:hyperlink>
            <w:r w:rsidRPr="009D3FB9">
              <w:t xml:space="preserve"> </w:t>
            </w:r>
          </w:p>
        </w:tc>
      </w:tr>
      <w:tr w:rsidR="009D3FB9" w:rsidRPr="009D3FB9" w14:paraId="72B87E8E" w14:textId="77777777">
        <w:trPr>
          <w:trHeight w:val="265"/>
        </w:trPr>
        <w:tc>
          <w:tcPr>
            <w:tcW w:w="13412" w:type="dxa"/>
            <w:gridSpan w:val="2"/>
            <w:shd w:val="clear" w:color="auto" w:fill="auto"/>
            <w:tcMar>
              <w:top w:w="100" w:type="dxa"/>
              <w:left w:w="100" w:type="dxa"/>
              <w:bottom w:w="100" w:type="dxa"/>
              <w:right w:w="100" w:type="dxa"/>
            </w:tcMar>
          </w:tcPr>
          <w:p w14:paraId="0000034D" w14:textId="77777777" w:rsidR="00E75EC0" w:rsidRPr="009D3FB9" w:rsidRDefault="00B64B68">
            <w:pPr>
              <w:widowControl w:val="0"/>
            </w:pPr>
            <w:r w:rsidRPr="009D3FB9">
              <w:t>Nuevo, A. (2020). </w:t>
            </w:r>
            <w:r w:rsidRPr="009D3FB9">
              <w:rPr>
                <w:i/>
              </w:rPr>
              <w:t>Montaje y mantenimiento eléctrico-electrónico</w:t>
            </w:r>
            <w:r w:rsidRPr="009D3FB9">
              <w:t>. Editorial Paraninfo.</w:t>
            </w:r>
          </w:p>
        </w:tc>
      </w:tr>
      <w:tr w:rsidR="009D3FB9" w:rsidRPr="009D3FB9" w14:paraId="2ADC1176" w14:textId="77777777">
        <w:trPr>
          <w:trHeight w:val="420"/>
        </w:trPr>
        <w:tc>
          <w:tcPr>
            <w:tcW w:w="13412" w:type="dxa"/>
            <w:gridSpan w:val="2"/>
            <w:shd w:val="clear" w:color="auto" w:fill="auto"/>
            <w:tcMar>
              <w:top w:w="100" w:type="dxa"/>
              <w:left w:w="100" w:type="dxa"/>
              <w:bottom w:w="100" w:type="dxa"/>
              <w:right w:w="100" w:type="dxa"/>
            </w:tcMar>
          </w:tcPr>
          <w:p w14:paraId="0000034F" w14:textId="77777777" w:rsidR="00E75EC0" w:rsidRPr="009D3FB9" w:rsidRDefault="00B64B68">
            <w:pPr>
              <w:widowControl w:val="0"/>
            </w:pPr>
            <w:r w:rsidRPr="009D3FB9">
              <w:t xml:space="preserve">Vahos, J., Pino, A., &amp; Castro, J. (2019). </w:t>
            </w:r>
            <w:r w:rsidRPr="009D3FB9">
              <w:rPr>
                <w:i/>
              </w:rPr>
              <w:t>Desarrollo de una herramienta de software para la gestión del mantenimiento de infraestructura en el SENA regional Antioquia.</w:t>
            </w:r>
            <w:r w:rsidRPr="009D3FB9">
              <w:t xml:space="preserve"> Revista CINTEX, 24(1), 13-19.</w:t>
            </w:r>
          </w:p>
        </w:tc>
      </w:tr>
    </w:tbl>
    <w:p w14:paraId="00000351" w14:textId="77777777" w:rsidR="00E75EC0" w:rsidRPr="009D3FB9" w:rsidRDefault="00E75EC0">
      <w:pPr>
        <w:keepNext/>
        <w:keepLines/>
        <w:pBdr>
          <w:top w:val="nil"/>
          <w:left w:val="nil"/>
          <w:bottom w:val="nil"/>
          <w:right w:val="nil"/>
          <w:between w:val="nil"/>
        </w:pBdr>
        <w:spacing w:after="60"/>
      </w:pPr>
      <w:bookmarkStart w:id="67" w:name="_heading=h.44sinio" w:colFirst="0" w:colLast="0"/>
      <w:bookmarkEnd w:id="67"/>
    </w:p>
    <w:sectPr w:rsidR="00E75EC0" w:rsidRPr="009D3FB9">
      <w:headerReference w:type="default" r:id="rId74"/>
      <w:footerReference w:type="default" r:id="rId75"/>
      <w:pgSz w:w="16834" w:h="11909" w:orient="landscape"/>
      <w:pgMar w:top="1560"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usuario" w:date="2022-09-06T09:28:00Z" w:initials="">
    <w:p w14:paraId="00000378" w14:textId="77777777" w:rsidR="00B64B68" w:rsidRDefault="00B64B68">
      <w:pPr>
        <w:widowControl w:val="0"/>
        <w:pBdr>
          <w:top w:val="nil"/>
          <w:left w:val="nil"/>
          <w:bottom w:val="nil"/>
          <w:right w:val="nil"/>
          <w:between w:val="nil"/>
        </w:pBdr>
        <w:spacing w:line="240" w:lineRule="auto"/>
        <w:rPr>
          <w:color w:val="000000"/>
        </w:rPr>
      </w:pPr>
      <w:r>
        <w:rPr>
          <w:color w:val="000000"/>
        </w:rPr>
        <w:t>Para la realización de este video se propone la utilización de clips animados, se anexa clips de referencia se deben buscar para reemplazar.</w:t>
      </w:r>
    </w:p>
  </w:comment>
  <w:comment w:id="2" w:author="usuario" w:date="2022-09-06T09:34:00Z" w:initials="">
    <w:p w14:paraId="0000038D" w14:textId="77777777" w:rsidR="00B64B68" w:rsidRDefault="00B64B68">
      <w:pPr>
        <w:widowControl w:val="0"/>
        <w:pBdr>
          <w:top w:val="nil"/>
          <w:left w:val="nil"/>
          <w:bottom w:val="nil"/>
          <w:right w:val="nil"/>
          <w:between w:val="nil"/>
        </w:pBdr>
        <w:spacing w:line="240" w:lineRule="auto"/>
        <w:rPr>
          <w:color w:val="000000"/>
        </w:rPr>
      </w:pPr>
      <w:r>
        <w:rPr>
          <w:color w:val="000000"/>
        </w:rPr>
        <w:t xml:space="preserve">Clip de referencia </w:t>
      </w:r>
    </w:p>
    <w:p w14:paraId="0000038E"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https://www.istockphoto.com/es/v%C3%ADdeo/hombre-trabajando-con-componentes-electr%C3%B3nicos-en-casa-gm1388435796-446075731</w:t>
      </w:r>
    </w:p>
  </w:comment>
  <w:comment w:id="3" w:author="usuario" w:date="2022-09-06T09:35:00Z" w:initials="">
    <w:p w14:paraId="00000387" w14:textId="77777777" w:rsidR="00B64B68" w:rsidRDefault="00B64B68">
      <w:pPr>
        <w:widowControl w:val="0"/>
        <w:pBdr>
          <w:top w:val="nil"/>
          <w:left w:val="nil"/>
          <w:bottom w:val="nil"/>
          <w:right w:val="nil"/>
          <w:between w:val="nil"/>
        </w:pBdr>
        <w:spacing w:line="240" w:lineRule="auto"/>
        <w:rPr>
          <w:color w:val="000000"/>
        </w:rPr>
      </w:pPr>
      <w:r>
        <w:rPr>
          <w:color w:val="000000"/>
        </w:rPr>
        <w:t>https://www.shutterstock.com/es/video/clip-1052231965-engineers-connect-electrical-system-outdoors-two-electricians</w:t>
      </w:r>
    </w:p>
  </w:comment>
  <w:comment w:id="5" w:author="usuario" w:date="2022-09-06T09:35:00Z" w:initials="">
    <w:p w14:paraId="00000356"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https://www.istockphoto.com/es/v%C3%ADdeo/una-mujer-de-soldadura-en-placa-de-circuito-en-su-oficina-gm516915766-98579317</w:t>
      </w:r>
    </w:p>
  </w:comment>
  <w:comment w:id="6" w:author="usuario" w:date="2022-09-06T09:36:00Z" w:initials="">
    <w:p w14:paraId="00000375"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https://www.istockphoto.com/es/v%C3%ADdeo/hombre-leyendo-un-libro-en-el-piso-gm577801830-99852491</w:t>
      </w:r>
    </w:p>
  </w:comment>
  <w:comment w:id="7" w:author="usuario" w:date="2022-09-06T09:36:00Z" w:initials="">
    <w:p w14:paraId="0000036A"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https://www.istockphoto.com/es/v%C3%ADdeo/primer-plano-del-electricista-que-trabaja-con-cables-y-cables-en-la-l%C3%ADnea-de-montaje-gm1318460277-405584733</w:t>
      </w:r>
    </w:p>
  </w:comment>
  <w:comment w:id="8" w:author="usuario" w:date="2022-09-06T09:36:00Z" w:initials="">
    <w:p w14:paraId="00000399"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https://www.istockphoto.com/es/v%C3%ADdeo/hombres-trabajadores-que-llevan-casco-de-seguridad-protector-y-gafas-en-la-l%C3%ADnea-de-gm1302206886-394014862</w:t>
      </w:r>
    </w:p>
  </w:comment>
  <w:comment w:id="9" w:author="usuario" w:date="2022-09-06T09:36:00Z" w:initials="">
    <w:p w14:paraId="00000379"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https://www.istockphoto.com/es/v%C3%ADdeo/joven-asi%C3%A1tica-ingeniera-trabajadores-que-trabajan-en-la-producci%C3%B3n-de-l%C3%ADnea-gm1279714581-378230792</w:t>
      </w:r>
    </w:p>
  </w:comment>
  <w:comment w:id="10" w:author="usuario" w:date="2022-09-06T09:37:00Z" w:initials="">
    <w:p w14:paraId="0000039B"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https://www.istockphoto.com/es/v%C3%ADdeo/me-ocupar%C3%A9-de-ello-con-una-llamada-gm1296082968-389607325</w:t>
      </w:r>
    </w:p>
  </w:comment>
  <w:comment w:id="11" w:author="usuario" w:date="2022-09-06T09:37:00Z" w:initials="">
    <w:p w14:paraId="0000038B"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https://www.istockphoto.com/es/v%C3%ADdeo/primer-plano-de-un-port%C3%A1til-desmontado-flujos-de-trabajo-en-el-taller-gm1226165537-361176967</w:t>
      </w:r>
    </w:p>
  </w:comment>
  <w:comment w:id="12" w:author="usuario" w:date="2022-09-06T09:38:00Z" w:initials="">
    <w:p w14:paraId="0000037A"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https://www.istockphoto.com/es/v%C3%ADdeo/este-proyecto-requiere-muchos-cables-gm1378212756-442637034</w:t>
      </w:r>
    </w:p>
  </w:comment>
  <w:comment w:id="15" w:author="usuario" w:date="2022-09-06T09:38:00Z" w:initials="">
    <w:p w14:paraId="0000039A"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https://www.istockphoto.com/es/foto/sistema-de-gesti%C3%B3n-de-documentos-est%C3%A1-siendo-configurado-por-el-consultor-de-ti-que-gm1291478674-386587074?phrase=documentaci%C3%B3n</w:t>
      </w:r>
    </w:p>
  </w:comment>
  <w:comment w:id="16" w:author="usuario" w:date="2022-09-06T09:44:00Z" w:initials="">
    <w:p w14:paraId="00000360"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https://www.istockphoto.com/es/foto/aprendices-en-el-lugar-de-trabajo-gm522476634-91653637?phrase=manuales</w:t>
      </w:r>
    </w:p>
    <w:p w14:paraId="00000361" w14:textId="77777777" w:rsidR="00B64B68" w:rsidRDefault="00B64B68">
      <w:pPr>
        <w:widowControl w:val="0"/>
        <w:pBdr>
          <w:top w:val="nil"/>
          <w:left w:val="nil"/>
          <w:bottom w:val="nil"/>
          <w:right w:val="nil"/>
          <w:between w:val="nil"/>
        </w:pBdr>
        <w:spacing w:line="240" w:lineRule="auto"/>
        <w:rPr>
          <w:color w:val="000000"/>
        </w:rPr>
      </w:pPr>
    </w:p>
    <w:p w14:paraId="00000362" w14:textId="77777777" w:rsidR="00B64B68" w:rsidRDefault="00B64B68">
      <w:pPr>
        <w:widowControl w:val="0"/>
        <w:pBdr>
          <w:top w:val="nil"/>
          <w:left w:val="nil"/>
          <w:bottom w:val="nil"/>
          <w:right w:val="nil"/>
          <w:between w:val="nil"/>
        </w:pBdr>
        <w:spacing w:line="240" w:lineRule="auto"/>
        <w:rPr>
          <w:color w:val="000000"/>
        </w:rPr>
      </w:pPr>
      <w:r>
        <w:rPr>
          <w:color w:val="000000"/>
        </w:rPr>
        <w:t>Imagen: 839317_i2</w:t>
      </w:r>
    </w:p>
  </w:comment>
  <w:comment w:id="18" w:author="usuario" w:date="2022-09-06T09:46:00Z" w:initials="">
    <w:p w14:paraId="00000365" w14:textId="77777777" w:rsidR="00B64B68" w:rsidRDefault="00B64B68">
      <w:pPr>
        <w:widowControl w:val="0"/>
        <w:pBdr>
          <w:top w:val="nil"/>
          <w:left w:val="nil"/>
          <w:bottom w:val="nil"/>
          <w:right w:val="nil"/>
          <w:between w:val="nil"/>
        </w:pBdr>
        <w:spacing w:line="240" w:lineRule="auto"/>
        <w:rPr>
          <w:color w:val="000000"/>
        </w:rPr>
      </w:pPr>
      <w:r>
        <w:rPr>
          <w:color w:val="000000"/>
        </w:rPr>
        <w:t xml:space="preserve">Se recomienda utilizar una imagen de la ficha técnica de un producto tecnológico, puede ser algo similar a la que se presenta a continuación. </w:t>
      </w:r>
    </w:p>
    <w:p w14:paraId="00000366" w14:textId="77777777" w:rsidR="00B64B68" w:rsidRDefault="00B64B68">
      <w:pPr>
        <w:widowControl w:val="0"/>
        <w:pBdr>
          <w:top w:val="nil"/>
          <w:left w:val="nil"/>
          <w:bottom w:val="nil"/>
          <w:right w:val="nil"/>
          <w:between w:val="nil"/>
        </w:pBdr>
        <w:spacing w:line="240" w:lineRule="auto"/>
        <w:rPr>
          <w:color w:val="000000"/>
        </w:rPr>
      </w:pPr>
    </w:p>
    <w:p w14:paraId="00000367"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https://www.istockphoto.com/es/foto/mano-de-mec%C3%A1nico-joven-sosteniendo-lista-portapapeles-el-coche-en-reparaci%C3%B3n-centro-gm997351726-269842723?phrase=manual%20de%20instrucciones</w:t>
      </w:r>
    </w:p>
  </w:comment>
  <w:comment w:id="19" w:author="usuario" w:date="2022-09-06T09:46:00Z" w:initials="">
    <w:p w14:paraId="00000372" w14:textId="77777777" w:rsidR="00B64B68" w:rsidRDefault="00B64B68">
      <w:pPr>
        <w:widowControl w:val="0"/>
        <w:pBdr>
          <w:top w:val="nil"/>
          <w:left w:val="nil"/>
          <w:bottom w:val="nil"/>
          <w:right w:val="nil"/>
          <w:between w:val="nil"/>
        </w:pBdr>
        <w:spacing w:line="240" w:lineRule="auto"/>
        <w:rPr>
          <w:color w:val="000000"/>
        </w:rPr>
      </w:pPr>
      <w:r>
        <w:rPr>
          <w:color w:val="000000"/>
        </w:rPr>
        <w:t xml:space="preserve">Se recomienda utilizar una imagen donde se muestre el uso que se hace de un manual de instrucciones, puede ser algo similar a la que se presenta a continuación. </w:t>
      </w:r>
    </w:p>
    <w:p w14:paraId="00000373" w14:textId="77777777" w:rsidR="00B64B68" w:rsidRDefault="00B64B68">
      <w:pPr>
        <w:widowControl w:val="0"/>
        <w:pBdr>
          <w:top w:val="nil"/>
          <w:left w:val="nil"/>
          <w:bottom w:val="nil"/>
          <w:right w:val="nil"/>
          <w:between w:val="nil"/>
        </w:pBdr>
        <w:spacing w:line="240" w:lineRule="auto"/>
        <w:rPr>
          <w:color w:val="000000"/>
        </w:rPr>
      </w:pPr>
    </w:p>
    <w:p w14:paraId="00000374"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https://www.istockphoto.com/es/foto/hombres-con-dibujos-trabajando-en-una-antigua-f%C3%A1brica-de-instalar-gm505668106-83795299?phrase=ficha%20t%C3%A9cnica%20de%20un%20equipo</w:t>
      </w:r>
    </w:p>
  </w:comment>
  <w:comment w:id="20" w:author="usuario" w:date="2022-09-06T09:50:00Z" w:initials="">
    <w:p w14:paraId="00000390" w14:textId="77777777" w:rsidR="00B64B68" w:rsidRDefault="00B64B68">
      <w:pPr>
        <w:widowControl w:val="0"/>
        <w:pBdr>
          <w:top w:val="nil"/>
          <w:left w:val="nil"/>
          <w:bottom w:val="nil"/>
          <w:right w:val="nil"/>
          <w:between w:val="nil"/>
        </w:pBdr>
        <w:spacing w:line="240" w:lineRule="auto"/>
        <w:rPr>
          <w:color w:val="000000"/>
        </w:rPr>
      </w:pPr>
      <w:r>
        <w:rPr>
          <w:color w:val="000000"/>
        </w:rPr>
        <w:t>Imagen referencias Ambiente de Aprendizaje</w:t>
      </w:r>
    </w:p>
    <w:p w14:paraId="00000391"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https://www.istockphoto.com/es/foto/hombre-joven-usando-una-computadora-port%C3%A1til-en-un-taller-de-electr%C3%B3nica-gm623898540-109553083?phrase=Taller%20electr%C3%B3nica</w:t>
      </w:r>
    </w:p>
    <w:p w14:paraId="00000392" w14:textId="77777777" w:rsidR="00B64B68" w:rsidRDefault="00B64B68">
      <w:pPr>
        <w:widowControl w:val="0"/>
        <w:pBdr>
          <w:top w:val="nil"/>
          <w:left w:val="nil"/>
          <w:bottom w:val="nil"/>
          <w:right w:val="nil"/>
          <w:between w:val="nil"/>
        </w:pBdr>
        <w:spacing w:line="240" w:lineRule="auto"/>
        <w:rPr>
          <w:color w:val="000000"/>
        </w:rPr>
      </w:pPr>
    </w:p>
    <w:p w14:paraId="00000393" w14:textId="77777777" w:rsidR="00B64B68" w:rsidRDefault="00B64B68">
      <w:pPr>
        <w:widowControl w:val="0"/>
        <w:pBdr>
          <w:top w:val="nil"/>
          <w:left w:val="nil"/>
          <w:bottom w:val="nil"/>
          <w:right w:val="nil"/>
          <w:between w:val="nil"/>
        </w:pBdr>
        <w:spacing w:line="240" w:lineRule="auto"/>
        <w:rPr>
          <w:color w:val="000000"/>
        </w:rPr>
      </w:pPr>
      <w:r>
        <w:rPr>
          <w:color w:val="000000"/>
        </w:rPr>
        <w:t>Imagen: 839317_i5</w:t>
      </w:r>
    </w:p>
  </w:comment>
  <w:comment w:id="21" w:author="usuario" w:date="2022-09-06T09:53:00Z" w:initials="">
    <w:p w14:paraId="00000394" w14:textId="77777777" w:rsidR="00B64B68" w:rsidRDefault="00B64B68">
      <w:pPr>
        <w:widowControl w:val="0"/>
        <w:pBdr>
          <w:top w:val="nil"/>
          <w:left w:val="nil"/>
          <w:bottom w:val="nil"/>
          <w:right w:val="nil"/>
          <w:between w:val="nil"/>
        </w:pBdr>
        <w:spacing w:line="240" w:lineRule="auto"/>
        <w:rPr>
          <w:color w:val="000000"/>
        </w:rPr>
      </w:pPr>
      <w:r>
        <w:rPr>
          <w:color w:val="000000"/>
        </w:rPr>
        <w:t>Imagen referencia Ambiente taller</w:t>
      </w:r>
    </w:p>
    <w:p w14:paraId="00000395" w14:textId="77777777" w:rsidR="00B64B68" w:rsidRDefault="00B64B68">
      <w:pPr>
        <w:widowControl w:val="0"/>
        <w:pBdr>
          <w:top w:val="nil"/>
          <w:left w:val="nil"/>
          <w:bottom w:val="nil"/>
          <w:right w:val="nil"/>
          <w:between w:val="nil"/>
        </w:pBdr>
        <w:spacing w:line="240" w:lineRule="auto"/>
        <w:rPr>
          <w:color w:val="000000"/>
        </w:rPr>
      </w:pPr>
    </w:p>
    <w:p w14:paraId="00000396"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https://www.istockphoto.com/es/foto/mujer-que-trabaja-en-una-f%C3%A1brica-de-gm1024313672-274856932?phrase=Taller%20electr%C3%B3nica</w:t>
      </w:r>
    </w:p>
    <w:p w14:paraId="00000397" w14:textId="77777777" w:rsidR="00B64B68" w:rsidRDefault="00B64B68">
      <w:pPr>
        <w:widowControl w:val="0"/>
        <w:pBdr>
          <w:top w:val="nil"/>
          <w:left w:val="nil"/>
          <w:bottom w:val="nil"/>
          <w:right w:val="nil"/>
          <w:between w:val="nil"/>
        </w:pBdr>
        <w:spacing w:line="240" w:lineRule="auto"/>
        <w:rPr>
          <w:color w:val="000000"/>
        </w:rPr>
      </w:pPr>
    </w:p>
    <w:p w14:paraId="00000398" w14:textId="77777777" w:rsidR="00B64B68" w:rsidRDefault="00B64B68">
      <w:pPr>
        <w:widowControl w:val="0"/>
        <w:pBdr>
          <w:top w:val="nil"/>
          <w:left w:val="nil"/>
          <w:bottom w:val="nil"/>
          <w:right w:val="nil"/>
          <w:between w:val="nil"/>
        </w:pBdr>
        <w:spacing w:line="240" w:lineRule="auto"/>
        <w:rPr>
          <w:color w:val="000000"/>
        </w:rPr>
      </w:pPr>
      <w:r>
        <w:rPr>
          <w:color w:val="000000"/>
        </w:rPr>
        <w:t>Imagen: 839317_i6</w:t>
      </w:r>
    </w:p>
  </w:comment>
  <w:comment w:id="23" w:author="usuario" w:date="2022-09-06T09:54:00Z" w:initials="">
    <w:p w14:paraId="0000037B" w14:textId="77777777" w:rsidR="00B64B68" w:rsidRDefault="00B64B68">
      <w:pPr>
        <w:widowControl w:val="0"/>
        <w:pBdr>
          <w:top w:val="nil"/>
          <w:left w:val="nil"/>
          <w:bottom w:val="nil"/>
          <w:right w:val="nil"/>
          <w:between w:val="nil"/>
        </w:pBdr>
        <w:spacing w:line="240" w:lineRule="auto"/>
        <w:rPr>
          <w:color w:val="000000"/>
        </w:rPr>
      </w:pPr>
      <w:r>
        <w:rPr>
          <w:color w:val="000000"/>
        </w:rPr>
        <w:t>Esta imagen es poco comercial, si se encuentra una similar de uso gratuito utilizar de lo contrario, se debe emplear esta</w:t>
      </w:r>
    </w:p>
    <w:p w14:paraId="0000037C" w14:textId="77777777" w:rsidR="00B64B68" w:rsidRDefault="00B64B68">
      <w:pPr>
        <w:widowControl w:val="0"/>
        <w:pBdr>
          <w:top w:val="nil"/>
          <w:left w:val="nil"/>
          <w:bottom w:val="nil"/>
          <w:right w:val="nil"/>
          <w:between w:val="nil"/>
        </w:pBdr>
        <w:spacing w:line="240" w:lineRule="auto"/>
        <w:rPr>
          <w:color w:val="000000"/>
        </w:rPr>
      </w:pPr>
    </w:p>
    <w:p w14:paraId="0000037D" w14:textId="77777777" w:rsidR="00B64B68" w:rsidRDefault="00B64B68">
      <w:pPr>
        <w:widowControl w:val="0"/>
        <w:pBdr>
          <w:top w:val="nil"/>
          <w:left w:val="nil"/>
          <w:bottom w:val="nil"/>
          <w:right w:val="nil"/>
          <w:between w:val="nil"/>
        </w:pBdr>
        <w:spacing w:line="240" w:lineRule="auto"/>
        <w:rPr>
          <w:color w:val="000000"/>
        </w:rPr>
      </w:pPr>
      <w:r>
        <w:rPr>
          <w:color w:val="000000"/>
        </w:rPr>
        <w:t>Fuente: (ABI Electronics, n.d.)</w:t>
      </w:r>
    </w:p>
  </w:comment>
  <w:comment w:id="24" w:author="usuario" w:date="2022-09-06T09:55:00Z" w:initials="">
    <w:p w14:paraId="0000035A"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https://www.istockphoto.com/es/foto/ingeniera-electr%C3%B3nica-comprobaci%C3%B3n-de-circuitos-en-laboratorio-gm886451342-246144462?phrase=Reparaci%C3%B3n%20equipos%20electr%C3%B3nicos</w:t>
      </w:r>
    </w:p>
  </w:comment>
  <w:comment w:id="25" w:author="usuario" w:date="2022-09-06T09:55:00Z" w:initials="">
    <w:p w14:paraId="00000381"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https://www.istockphoto.com/es/foto/laboratorio-de-radio-con-equipos-digitales-electr%C3%B3nicos-gm1261678066-369263187?phrase=Generador%20de%20se%C3%B1al</w:t>
      </w:r>
    </w:p>
  </w:comment>
  <w:comment w:id="26" w:author="usuario" w:date="2022-09-06T09:56:00Z" w:initials="">
    <w:p w14:paraId="00000363"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https://www.istockphoto.com/es/foto/microcontrolador-de-hardware-de-tablero-electr%C3%B3nico-gm1144547923-307750509?phrase=Fuente%20de%20voltaje</w:t>
      </w:r>
    </w:p>
  </w:comment>
  <w:comment w:id="27" w:author="Susana Pérez Marín" w:date="2022-09-09T00:50:00Z" w:initials="">
    <w:p w14:paraId="00000369" w14:textId="77777777" w:rsidR="00B64B68" w:rsidRDefault="00B64B68">
      <w:pPr>
        <w:widowControl w:val="0"/>
        <w:pBdr>
          <w:top w:val="nil"/>
          <w:left w:val="nil"/>
          <w:bottom w:val="nil"/>
          <w:right w:val="nil"/>
          <w:between w:val="nil"/>
        </w:pBdr>
        <w:spacing w:line="240" w:lineRule="auto"/>
        <w:rPr>
          <w:color w:val="000000"/>
        </w:rPr>
      </w:pPr>
      <w:r>
        <w:rPr>
          <w:color w:val="000000"/>
        </w:rPr>
        <w:t>Se debe construir una infografía que muestre los elementos que se debe tener un taller de mantenimiento electrónico, en la carpeta del CF se anexa PPT con los gráficos utilizados y el texto editable con la siguiente nomenclatura: Infografía_Herramientas_Manuales.pptx</w:t>
      </w:r>
    </w:p>
  </w:comment>
  <w:comment w:id="28" w:author="usuario" w:date="2022-09-06T09:59:00Z" w:initials="">
    <w:p w14:paraId="0000037E"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https://www.istockphoto.com/es/foto/electricista-mujer-trabajando-en-dron-gm628490438-111592387?phrase=soldadura%20electr%C3%B3nica</w:t>
      </w:r>
    </w:p>
  </w:comment>
  <w:comment w:id="29" w:author="usuario" w:date="2022-09-06T10:00:00Z" w:initials="">
    <w:p w14:paraId="0000035E"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https://www.istockphoto.com/es/foto/mult%C3%ADmetro-gm186815229-18276481?phrase=multimetro%20digital</w:t>
      </w:r>
    </w:p>
  </w:comment>
  <w:comment w:id="30" w:author="usuario" w:date="2022-09-06T10:00:00Z" w:initials="">
    <w:p w14:paraId="00000385"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https://www.istockphoto.com/es/foto/pinza-amperim%C3%A9trica-digital-aislado-en-blanco-gm520024457-49775074?phrase=multimetro%20digital</w:t>
      </w:r>
    </w:p>
  </w:comment>
  <w:comment w:id="32" w:author="Susana Pérez Marín" w:date="2022-09-09T00:41:00Z" w:initials="">
    <w:p w14:paraId="0000036F" w14:textId="77777777" w:rsidR="00B64B68" w:rsidRDefault="00B64B68">
      <w:pPr>
        <w:widowControl w:val="0"/>
        <w:pBdr>
          <w:top w:val="nil"/>
          <w:left w:val="nil"/>
          <w:bottom w:val="nil"/>
          <w:right w:val="nil"/>
          <w:between w:val="nil"/>
        </w:pBdr>
        <w:spacing w:line="240" w:lineRule="auto"/>
        <w:rPr>
          <w:color w:val="000000"/>
        </w:rPr>
      </w:pPr>
      <w:r>
        <w:rPr>
          <w:color w:val="000000"/>
        </w:rPr>
        <w:t>https://www.freepik.es/vector-gratis/clase-computacion-espacio-vacio-oficina-interior-vacio_8188985.htm#query=salon%20de%20clase&amp;position=30&amp;from_view=search </w:t>
      </w:r>
    </w:p>
    <w:p w14:paraId="00000370" w14:textId="77777777" w:rsidR="00B64B68" w:rsidRDefault="00B64B68">
      <w:pPr>
        <w:widowControl w:val="0"/>
        <w:pBdr>
          <w:top w:val="nil"/>
          <w:left w:val="nil"/>
          <w:bottom w:val="nil"/>
          <w:right w:val="nil"/>
          <w:between w:val="nil"/>
        </w:pBdr>
        <w:spacing w:line="240" w:lineRule="auto"/>
        <w:rPr>
          <w:color w:val="000000"/>
        </w:rPr>
      </w:pPr>
    </w:p>
    <w:p w14:paraId="00000371" w14:textId="77777777" w:rsidR="00B64B68" w:rsidRDefault="00B64B68">
      <w:pPr>
        <w:widowControl w:val="0"/>
        <w:pBdr>
          <w:top w:val="nil"/>
          <w:left w:val="nil"/>
          <w:bottom w:val="nil"/>
          <w:right w:val="nil"/>
          <w:between w:val="nil"/>
        </w:pBdr>
        <w:spacing w:line="240" w:lineRule="auto"/>
        <w:rPr>
          <w:color w:val="000000"/>
        </w:rPr>
      </w:pPr>
      <w:r>
        <w:rPr>
          <w:color w:val="000000"/>
        </w:rPr>
        <w:t>839317_i15</w:t>
      </w:r>
    </w:p>
  </w:comment>
  <w:comment w:id="34" w:author="usuario" w:date="2022-09-06T10:07:00Z" w:initials="">
    <w:p w14:paraId="00000389"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https://www.istockphoto.com/es/v%C3%ADdeo/adolescente-trabaja-en-un-robot-programable-totalmente-funcional-para-el-proyecto-de-gm1022313298-274477319</w:t>
      </w:r>
    </w:p>
  </w:comment>
  <w:comment w:id="35" w:author="usuario" w:date="2022-09-06T10:07:00Z" w:initials="">
    <w:p w14:paraId="00000388"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https://www.istockphoto.com/es/v%C3%ADdeo/un-par-de-estudiantes-de-ingenieros-que-trabajan-en-un-proyecto-con-equipo-el%C3%A9ctrico-gm1178614027-329500473</w:t>
      </w:r>
    </w:p>
  </w:comment>
  <w:comment w:id="36" w:author="usuario" w:date="2022-09-06T10:07:00Z" w:initials="">
    <w:p w14:paraId="0000038F"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https://www.istockphoto.com/es/v%C3%ADdeo/japon%C3%A9s-hombre-aprendiendo-de-youtube-c%C3%B3mo-reparar-su-tel%C3%A9fono-inteligente-en-casa-gm1174986847-326994271</w:t>
      </w:r>
    </w:p>
  </w:comment>
  <w:comment w:id="37" w:author="usuario" w:date="2022-09-06T10:08:00Z" w:initials="">
    <w:p w14:paraId="00000364"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https://www.istockphoto.com/es/v%C3%ADdeo/los-trabajadores-son-placas-de-circuito-de-fabricaci%C3%B3n-de-componentes-electr%C3%B3nicos-gm480347504-68984515</w:t>
      </w:r>
    </w:p>
  </w:comment>
  <w:comment w:id="38" w:author="usuario" w:date="2022-09-06T10:08:00Z" w:initials="">
    <w:p w14:paraId="0000038A"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https://www.istockphoto.com/es/v%C3%ADdeo/incubadora-de-beb%C3%A9s-gm477894507-26304478</w:t>
      </w:r>
    </w:p>
  </w:comment>
  <w:comment w:id="39" w:author="Susana Pérez Marín" w:date="2022-09-09T01:38:00Z" w:initials="">
    <w:p w14:paraId="00000377"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https://www.istockphoto.com/es/v%C3%ADdeo/un-primer-plano-de-una-vieja-computadora-port%C3%A1til-que-se-desmorona-con-el-humo-que-gm1350017223-426307132</w:t>
      </w:r>
    </w:p>
  </w:comment>
  <w:comment w:id="40" w:author="Susana Pérez Marín" w:date="2022-09-09T01:44:00Z" w:initials="">
    <w:p w14:paraId="0000035B"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https://www.istockphoto.com/es/v%C3%ADdeo/t%C3%A9cnico-de-ti-masculino-trabajando-en-un-port%C3%A1til-de-pie-antes-de-abrir-gabinete-de-gm661513516-121288039</w:t>
      </w:r>
    </w:p>
  </w:comment>
  <w:comment w:id="41" w:author="usuario" w:date="2022-09-06T10:08:00Z" w:initials="">
    <w:p w14:paraId="00000376"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https://www.istockphoto.com/es/v%C3%ADdeo/incubadora-de-beb%C3%A9s-gm477894507-26304478</w:t>
      </w:r>
    </w:p>
  </w:comment>
  <w:comment w:id="42" w:author="usuario" w:date="2022-09-06T10:10:00Z" w:initials="">
    <w:p w14:paraId="00000383"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https://www.istockphoto.com/es/foto/mensajero-masculino-sonriente-entrega-el-portapapeles-con-bol%C3%ADgrafo-a-la-mujer-para-gm1321458821-407679412?phrase=manejo%20proveedores</w:t>
      </w:r>
    </w:p>
  </w:comment>
  <w:comment w:id="43" w:author="usuario" w:date="2022-09-06T10:11:00Z" w:initials="">
    <w:p w14:paraId="00000382"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https://www.istockphoto.com/es/foto/hombre-libro-de-lectura-manual-gm489004374-74483739?phrase=manual%20de%20instrucciones</w:t>
      </w:r>
    </w:p>
  </w:comment>
  <w:comment w:id="45" w:author="usuario" w:date="2022-09-06T10:11:00Z" w:initials="">
    <w:p w14:paraId="0000036B"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https://www.istockphoto.com/es/foto/alumnos-trabajando-en-laboratorio-de-las-energ%C3%ADas-renovables-gm917017226-252305298</w:t>
      </w:r>
    </w:p>
  </w:comment>
  <w:comment w:id="46" w:author="usuario" w:date="2022-09-06T10:12:00Z" w:initials="">
    <w:p w14:paraId="0000038C"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https://www.istockphoto.com/es/foto/alumnos-trabajando-en-laboratorio-de-las-energ%C3%ADas-renovables-gm901813414-248787039</w:t>
      </w:r>
    </w:p>
  </w:comment>
  <w:comment w:id="47" w:author="usuario" w:date="2022-09-06T10:12:00Z" w:initials="">
    <w:p w14:paraId="00000368"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https://www.istockphoto.com/es/foto/fuentes-de-alimentaci%C3%B3n-y-dispositivos-electr%C3%B3nicos-de-medici%C3%B3n-gm1296461080-389870274?phrase=calibraci%C3%B3n%20de%20equipos%20electr%C3%B3nicos</w:t>
      </w:r>
    </w:p>
  </w:comment>
  <w:comment w:id="48" w:author="usuario" w:date="2022-09-06T10:13:00Z" w:initials="">
    <w:p w14:paraId="0000037F"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https://www.istockphoto.com/es/foto/concepto-de-control-inteligente-de-la-industria-gm1201645264-344691253?phrase=ajuste%20equipos%20electr%C3%B3nicos</w:t>
      </w:r>
    </w:p>
  </w:comment>
  <w:comment w:id="50" w:author="usuario" w:date="2022-09-06T10:15:00Z" w:initials="">
    <w:p w14:paraId="0000035D" w14:textId="77777777" w:rsidR="00B64B68" w:rsidRDefault="00B64B68">
      <w:pPr>
        <w:widowControl w:val="0"/>
        <w:pBdr>
          <w:top w:val="nil"/>
          <w:left w:val="nil"/>
          <w:bottom w:val="nil"/>
          <w:right w:val="nil"/>
          <w:between w:val="nil"/>
        </w:pBdr>
        <w:spacing w:line="240" w:lineRule="auto"/>
        <w:rPr>
          <w:color w:val="000000"/>
        </w:rPr>
      </w:pPr>
      <w:r>
        <w:rPr>
          <w:color w:val="000000"/>
        </w:rPr>
        <w:t>Se debe emplear una imagen que contenga los puntos de referencia que se indican, también se puede usar una secuencia de imágenes como una infografía lineal que describa cada uno de los elementos que se nombran. Sugiero algunos iconos que se podrían utilizar para tal fin.</w:t>
      </w:r>
    </w:p>
  </w:comment>
  <w:comment w:id="51" w:author="usuario" w:date="2022-09-06T10:56:00Z" w:initials="">
    <w:p w14:paraId="00000386" w14:textId="77777777" w:rsidR="00B64B68" w:rsidRDefault="00B64B68">
      <w:pPr>
        <w:widowControl w:val="0"/>
        <w:pBdr>
          <w:top w:val="nil"/>
          <w:left w:val="nil"/>
          <w:bottom w:val="nil"/>
          <w:right w:val="nil"/>
          <w:between w:val="nil"/>
        </w:pBdr>
        <w:spacing w:line="240" w:lineRule="auto"/>
        <w:rPr>
          <w:color w:val="000000"/>
        </w:rPr>
      </w:pPr>
      <w:r>
        <w:rPr>
          <w:color w:val="000000"/>
        </w:rPr>
        <w:t>https://www.flaticon.es/icono-gratis/gafas-de-proteccion_4534946?term=gafas%20de%20seguridad&amp;page=1&amp;position=26&amp;page=1&amp;position=26&amp;related_id=4534946&amp;origin=search</w:t>
      </w:r>
    </w:p>
  </w:comment>
  <w:comment w:id="52" w:author="usuario" w:date="2022-09-06T10:58:00Z" w:initials="">
    <w:p w14:paraId="0000035F" w14:textId="77777777" w:rsidR="00B64B68" w:rsidRDefault="00B64B68">
      <w:pPr>
        <w:widowControl w:val="0"/>
        <w:pBdr>
          <w:top w:val="nil"/>
          <w:left w:val="nil"/>
          <w:bottom w:val="nil"/>
          <w:right w:val="nil"/>
          <w:between w:val="nil"/>
        </w:pBdr>
        <w:spacing w:line="240" w:lineRule="auto"/>
        <w:rPr>
          <w:color w:val="000000"/>
        </w:rPr>
      </w:pPr>
      <w:r>
        <w:rPr>
          <w:color w:val="000000"/>
        </w:rPr>
        <w:t>https://www.flaticon.es/icono-gratis/prevencin_1623065?term=prevenci%C3%B3n%20de%20riesgo&amp;page=1&amp;position=4&amp;page=1&amp;position=4&amp;related_id=1623065&amp;origin=search</w:t>
      </w:r>
    </w:p>
  </w:comment>
  <w:comment w:id="53" w:author="usuario" w:date="2022-09-06T11:02:00Z" w:initials="">
    <w:p w14:paraId="00000357" w14:textId="77777777" w:rsidR="00B64B68" w:rsidRDefault="00B64B68">
      <w:pPr>
        <w:widowControl w:val="0"/>
        <w:pBdr>
          <w:top w:val="nil"/>
          <w:left w:val="nil"/>
          <w:bottom w:val="nil"/>
          <w:right w:val="nil"/>
          <w:between w:val="nil"/>
        </w:pBdr>
        <w:spacing w:line="240" w:lineRule="auto"/>
        <w:rPr>
          <w:color w:val="000000"/>
        </w:rPr>
      </w:pPr>
      <w:r>
        <w:rPr>
          <w:color w:val="000000"/>
        </w:rPr>
        <w:t>https://www.flaticon.es/icono-gratis/taller_3715031?term=taller&amp;page=1&amp;position=36&amp;page=1&amp;position=36&amp;related_id=3715031&amp;origin=search</w:t>
      </w:r>
    </w:p>
  </w:comment>
  <w:comment w:id="54" w:author="usuario" w:date="2022-09-06T11:05:00Z" w:initials="">
    <w:p w14:paraId="00000359" w14:textId="77777777" w:rsidR="00B64B68" w:rsidRDefault="00B64B68">
      <w:pPr>
        <w:widowControl w:val="0"/>
        <w:pBdr>
          <w:top w:val="nil"/>
          <w:left w:val="nil"/>
          <w:bottom w:val="nil"/>
          <w:right w:val="nil"/>
          <w:between w:val="nil"/>
        </w:pBdr>
        <w:spacing w:line="240" w:lineRule="auto"/>
        <w:rPr>
          <w:color w:val="000000"/>
        </w:rPr>
      </w:pPr>
      <w:r>
        <w:rPr>
          <w:color w:val="000000"/>
        </w:rPr>
        <w:t>https://www.flaticon.es/icono-gratis/crisis_5450657?term=advertencia&amp;page=1&amp;position=7&amp;page=1&amp;position=7&amp;related_id=5450657&amp;origin=search</w:t>
      </w:r>
    </w:p>
  </w:comment>
  <w:comment w:id="55" w:author="usuario" w:date="2022-09-06T11:10:00Z" w:initials="">
    <w:p w14:paraId="00000358" w14:textId="77777777" w:rsidR="00B64B68" w:rsidRDefault="00B64B68">
      <w:pPr>
        <w:widowControl w:val="0"/>
        <w:pBdr>
          <w:top w:val="nil"/>
          <w:left w:val="nil"/>
          <w:bottom w:val="nil"/>
          <w:right w:val="nil"/>
          <w:between w:val="nil"/>
        </w:pBdr>
        <w:spacing w:line="240" w:lineRule="auto"/>
        <w:rPr>
          <w:color w:val="000000"/>
        </w:rPr>
      </w:pPr>
      <w:r>
        <w:rPr>
          <w:color w:val="000000"/>
        </w:rPr>
        <w:t>https://www.flaticon.es/icono-gratis/productos-de-limpieza_4689240?term=productos%20de%20limpieza&amp;page=1&amp;position=34&amp;page=1&amp;position=34&amp;related_id=4689240&amp;origin=search</w:t>
      </w:r>
    </w:p>
  </w:comment>
  <w:comment w:id="56" w:author="usuario" w:date="2022-09-06T11:10:00Z" w:initials="">
    <w:p w14:paraId="00000355" w14:textId="77777777" w:rsidR="00B64B68" w:rsidRDefault="00B64B68">
      <w:pPr>
        <w:widowControl w:val="0"/>
        <w:pBdr>
          <w:top w:val="nil"/>
          <w:left w:val="nil"/>
          <w:bottom w:val="nil"/>
          <w:right w:val="nil"/>
          <w:between w:val="nil"/>
        </w:pBdr>
        <w:spacing w:line="240" w:lineRule="auto"/>
        <w:rPr>
          <w:color w:val="000000"/>
        </w:rPr>
      </w:pPr>
      <w:r>
        <w:rPr>
          <w:color w:val="000000"/>
        </w:rPr>
        <w:t>https://www.flaticon.es/icono-gratis/alerta_3064339?term=alarma&amp;page=1&amp;position=11&amp;page=1&amp;position=11&amp;related_id=3064339&amp;origin=search</w:t>
      </w:r>
    </w:p>
  </w:comment>
  <w:comment w:id="57" w:author="usuario" w:date="2022-09-06T11:11:00Z" w:initials="">
    <w:p w14:paraId="00000384" w14:textId="77777777" w:rsidR="00B64B68" w:rsidRDefault="00B64B68">
      <w:pPr>
        <w:widowControl w:val="0"/>
        <w:pBdr>
          <w:top w:val="nil"/>
          <w:left w:val="nil"/>
          <w:bottom w:val="nil"/>
          <w:right w:val="nil"/>
          <w:between w:val="nil"/>
        </w:pBdr>
        <w:spacing w:line="240" w:lineRule="auto"/>
        <w:rPr>
          <w:color w:val="000000"/>
        </w:rPr>
      </w:pPr>
      <w:r>
        <w:rPr>
          <w:color w:val="000000"/>
        </w:rPr>
        <w:t>https://www.flaticon.es/icono-gratis/tarea-completada_1632670?term=normas&amp;page=1&amp;position=11&amp;page=1&amp;position=11&amp;related_id=1632670&amp;origin=search</w:t>
      </w:r>
    </w:p>
  </w:comment>
  <w:comment w:id="59" w:author="Susana Pérez Marín" w:date="2022-09-09T00:44:00Z" w:initials="">
    <w:p w14:paraId="0000036C" w14:textId="77777777" w:rsidR="00B64B68" w:rsidRDefault="00B64B68">
      <w:pPr>
        <w:widowControl w:val="0"/>
        <w:pBdr>
          <w:top w:val="nil"/>
          <w:left w:val="nil"/>
          <w:bottom w:val="nil"/>
          <w:right w:val="nil"/>
          <w:between w:val="nil"/>
        </w:pBdr>
        <w:spacing w:line="240" w:lineRule="auto"/>
        <w:rPr>
          <w:color w:val="000000"/>
        </w:rPr>
      </w:pPr>
      <w:r>
        <w:rPr>
          <w:color w:val="000000"/>
        </w:rPr>
        <w:t>https://www.freepik.es/vector-gratis/ilustracion-plana-soporte-al-cliente_13184991.htm#query=servicio%20al%20cliente&amp;position=0&amp;from_view=search</w:t>
      </w:r>
    </w:p>
    <w:p w14:paraId="0000036D" w14:textId="77777777" w:rsidR="00B64B68" w:rsidRDefault="00B64B68">
      <w:pPr>
        <w:widowControl w:val="0"/>
        <w:pBdr>
          <w:top w:val="nil"/>
          <w:left w:val="nil"/>
          <w:bottom w:val="nil"/>
          <w:right w:val="nil"/>
          <w:between w:val="nil"/>
        </w:pBdr>
        <w:spacing w:line="240" w:lineRule="auto"/>
        <w:rPr>
          <w:color w:val="000000"/>
        </w:rPr>
      </w:pPr>
    </w:p>
    <w:p w14:paraId="0000036E" w14:textId="77777777" w:rsidR="00B64B68" w:rsidRDefault="00B64B68">
      <w:pPr>
        <w:widowControl w:val="0"/>
        <w:pBdr>
          <w:top w:val="nil"/>
          <w:left w:val="nil"/>
          <w:bottom w:val="nil"/>
          <w:right w:val="nil"/>
          <w:between w:val="nil"/>
        </w:pBdr>
        <w:spacing w:line="240" w:lineRule="auto"/>
        <w:rPr>
          <w:color w:val="000000"/>
        </w:rPr>
      </w:pPr>
      <w:r>
        <w:rPr>
          <w:color w:val="000000"/>
        </w:rPr>
        <w:t>839317_i31</w:t>
      </w:r>
    </w:p>
  </w:comment>
  <w:comment w:id="61" w:author="usuario" w:date="2022-09-06T11:18:00Z" w:initials="">
    <w:p w14:paraId="0000035C" w14:textId="77777777" w:rsidR="00B64B68" w:rsidRDefault="00B64B68">
      <w:pPr>
        <w:widowControl w:val="0"/>
        <w:pBdr>
          <w:top w:val="nil"/>
          <w:left w:val="nil"/>
          <w:bottom w:val="nil"/>
          <w:right w:val="nil"/>
          <w:between w:val="nil"/>
        </w:pBdr>
        <w:spacing w:line="240" w:lineRule="auto"/>
        <w:rPr>
          <w:color w:val="000000"/>
        </w:rPr>
      </w:pPr>
      <w:r>
        <w:rPr>
          <w:color w:val="000000"/>
        </w:rPr>
        <w:t>https://www.istockphoto.com/es/foto/enfocado-lindo-y-elegante-estudiante-afroamericana-con-rastas-afro-estudiando-gm1311107708-400304882?phrase=e-Learning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78" w15:done="0"/>
  <w15:commentEx w15:paraId="0000038E" w15:done="0"/>
  <w15:commentEx w15:paraId="00000387" w15:done="0"/>
  <w15:commentEx w15:paraId="00000356" w15:done="0"/>
  <w15:commentEx w15:paraId="00000375" w15:done="0"/>
  <w15:commentEx w15:paraId="0000036A" w15:done="0"/>
  <w15:commentEx w15:paraId="00000399" w15:done="0"/>
  <w15:commentEx w15:paraId="00000379" w15:done="0"/>
  <w15:commentEx w15:paraId="0000039B" w15:done="0"/>
  <w15:commentEx w15:paraId="0000038B" w15:done="0"/>
  <w15:commentEx w15:paraId="0000037A" w15:done="0"/>
  <w15:commentEx w15:paraId="0000039A" w15:done="0"/>
  <w15:commentEx w15:paraId="00000362" w15:done="0"/>
  <w15:commentEx w15:paraId="00000367" w15:done="0"/>
  <w15:commentEx w15:paraId="00000374" w15:done="0"/>
  <w15:commentEx w15:paraId="00000393" w15:done="0"/>
  <w15:commentEx w15:paraId="00000398" w15:done="0"/>
  <w15:commentEx w15:paraId="0000037D" w15:done="0"/>
  <w15:commentEx w15:paraId="0000035A" w15:done="0"/>
  <w15:commentEx w15:paraId="00000381" w15:done="0"/>
  <w15:commentEx w15:paraId="00000363" w15:done="0"/>
  <w15:commentEx w15:paraId="00000369" w15:done="0"/>
  <w15:commentEx w15:paraId="0000037E" w15:done="0"/>
  <w15:commentEx w15:paraId="0000035E" w15:done="0"/>
  <w15:commentEx w15:paraId="00000385" w15:done="0"/>
  <w15:commentEx w15:paraId="00000371" w15:done="0"/>
  <w15:commentEx w15:paraId="00000389" w15:done="0"/>
  <w15:commentEx w15:paraId="00000388" w15:done="0"/>
  <w15:commentEx w15:paraId="0000038F" w15:done="0"/>
  <w15:commentEx w15:paraId="00000364" w15:done="0"/>
  <w15:commentEx w15:paraId="0000038A" w15:done="0"/>
  <w15:commentEx w15:paraId="00000377" w15:done="0"/>
  <w15:commentEx w15:paraId="0000035B" w15:done="0"/>
  <w15:commentEx w15:paraId="00000376" w15:done="0"/>
  <w15:commentEx w15:paraId="00000383" w15:done="0"/>
  <w15:commentEx w15:paraId="00000382" w15:done="0"/>
  <w15:commentEx w15:paraId="0000036B" w15:done="0"/>
  <w15:commentEx w15:paraId="0000038C" w15:done="0"/>
  <w15:commentEx w15:paraId="00000368" w15:done="0"/>
  <w15:commentEx w15:paraId="0000037F" w15:done="0"/>
  <w15:commentEx w15:paraId="0000035D" w15:done="0"/>
  <w15:commentEx w15:paraId="00000386" w15:done="0"/>
  <w15:commentEx w15:paraId="0000035F" w15:done="0"/>
  <w15:commentEx w15:paraId="00000357" w15:done="0"/>
  <w15:commentEx w15:paraId="00000359" w15:done="0"/>
  <w15:commentEx w15:paraId="00000358" w15:done="0"/>
  <w15:commentEx w15:paraId="00000355" w15:done="0"/>
  <w15:commentEx w15:paraId="00000384" w15:done="0"/>
  <w15:commentEx w15:paraId="0000036E" w15:done="0"/>
  <w15:commentEx w15:paraId="0000035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78" w16cid:durableId="26C5AF9B"/>
  <w16cid:commentId w16cid:paraId="0000038E" w16cid:durableId="26C5AF9A"/>
  <w16cid:commentId w16cid:paraId="00000387" w16cid:durableId="26C5AF99"/>
  <w16cid:commentId w16cid:paraId="00000356" w16cid:durableId="26C5AF98"/>
  <w16cid:commentId w16cid:paraId="00000375" w16cid:durableId="26C5AF97"/>
  <w16cid:commentId w16cid:paraId="0000036A" w16cid:durableId="26C5AF96"/>
  <w16cid:commentId w16cid:paraId="00000399" w16cid:durableId="26C5AF95"/>
  <w16cid:commentId w16cid:paraId="00000379" w16cid:durableId="26C5AF94"/>
  <w16cid:commentId w16cid:paraId="0000039B" w16cid:durableId="26C5AF93"/>
  <w16cid:commentId w16cid:paraId="0000038B" w16cid:durableId="26C5AF92"/>
  <w16cid:commentId w16cid:paraId="0000037A" w16cid:durableId="26C5AF91"/>
  <w16cid:commentId w16cid:paraId="0000039A" w16cid:durableId="26C5AF90"/>
  <w16cid:commentId w16cid:paraId="00000362" w16cid:durableId="26C5AF8F"/>
  <w16cid:commentId w16cid:paraId="00000367" w16cid:durableId="26C5AF8E"/>
  <w16cid:commentId w16cid:paraId="00000374" w16cid:durableId="26C5AF8D"/>
  <w16cid:commentId w16cid:paraId="00000393" w16cid:durableId="26C5AF8C"/>
  <w16cid:commentId w16cid:paraId="00000398" w16cid:durableId="26C5AF8B"/>
  <w16cid:commentId w16cid:paraId="0000037D" w16cid:durableId="26C5AF8A"/>
  <w16cid:commentId w16cid:paraId="0000035A" w16cid:durableId="26C5AF89"/>
  <w16cid:commentId w16cid:paraId="00000381" w16cid:durableId="26C5AF88"/>
  <w16cid:commentId w16cid:paraId="00000363" w16cid:durableId="26C5AF87"/>
  <w16cid:commentId w16cid:paraId="00000369" w16cid:durableId="26C5AF86"/>
  <w16cid:commentId w16cid:paraId="0000037E" w16cid:durableId="26C5AF85"/>
  <w16cid:commentId w16cid:paraId="0000035E" w16cid:durableId="26C5AF84"/>
  <w16cid:commentId w16cid:paraId="00000385" w16cid:durableId="26C5AF83"/>
  <w16cid:commentId w16cid:paraId="00000371" w16cid:durableId="26C5AF82"/>
  <w16cid:commentId w16cid:paraId="00000389" w16cid:durableId="26C5AF81"/>
  <w16cid:commentId w16cid:paraId="00000388" w16cid:durableId="26C5AF80"/>
  <w16cid:commentId w16cid:paraId="0000038F" w16cid:durableId="26C5AF7F"/>
  <w16cid:commentId w16cid:paraId="00000364" w16cid:durableId="26C5AF7E"/>
  <w16cid:commentId w16cid:paraId="0000038A" w16cid:durableId="26C5AF7D"/>
  <w16cid:commentId w16cid:paraId="00000377" w16cid:durableId="26C5AF7C"/>
  <w16cid:commentId w16cid:paraId="0000035B" w16cid:durableId="26C5AF7B"/>
  <w16cid:commentId w16cid:paraId="00000376" w16cid:durableId="26C5AF7A"/>
  <w16cid:commentId w16cid:paraId="00000383" w16cid:durableId="26C5AF79"/>
  <w16cid:commentId w16cid:paraId="00000382" w16cid:durableId="26C5AF78"/>
  <w16cid:commentId w16cid:paraId="0000036B" w16cid:durableId="26C5AF77"/>
  <w16cid:commentId w16cid:paraId="0000038C" w16cid:durableId="26C5AF76"/>
  <w16cid:commentId w16cid:paraId="00000368" w16cid:durableId="26C5AF75"/>
  <w16cid:commentId w16cid:paraId="0000037F" w16cid:durableId="26C5AF74"/>
  <w16cid:commentId w16cid:paraId="0000035D" w16cid:durableId="26C5AF73"/>
  <w16cid:commentId w16cid:paraId="00000386" w16cid:durableId="26C5AF72"/>
  <w16cid:commentId w16cid:paraId="0000035F" w16cid:durableId="26C5AF71"/>
  <w16cid:commentId w16cid:paraId="00000357" w16cid:durableId="26C5AF70"/>
  <w16cid:commentId w16cid:paraId="00000359" w16cid:durableId="26C5AF6F"/>
  <w16cid:commentId w16cid:paraId="00000358" w16cid:durableId="26C5AF6E"/>
  <w16cid:commentId w16cid:paraId="00000355" w16cid:durableId="26C5AF6D"/>
  <w16cid:commentId w16cid:paraId="00000384" w16cid:durableId="26C5AF6C"/>
  <w16cid:commentId w16cid:paraId="0000036E" w16cid:durableId="26C5AF6B"/>
  <w16cid:commentId w16cid:paraId="0000035C" w16cid:durableId="26C5AF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0DF75" w14:textId="77777777" w:rsidR="00663BC1" w:rsidRDefault="00663BC1">
      <w:pPr>
        <w:spacing w:line="240" w:lineRule="auto"/>
      </w:pPr>
      <w:r>
        <w:separator/>
      </w:r>
    </w:p>
  </w:endnote>
  <w:endnote w:type="continuationSeparator" w:id="0">
    <w:p w14:paraId="00CAA333" w14:textId="77777777" w:rsidR="00663BC1" w:rsidRDefault="00663B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4" w14:textId="77777777" w:rsidR="00B64B68" w:rsidRDefault="00B64B68">
    <w:pPr>
      <w:pBdr>
        <w:top w:val="nil"/>
        <w:left w:val="nil"/>
        <w:bottom w:val="nil"/>
        <w:right w:val="nil"/>
        <w:between w:val="nil"/>
      </w:pBdr>
      <w:tabs>
        <w:tab w:val="center" w:pos="4419"/>
        <w:tab w:val="right" w:pos="8838"/>
      </w:tabs>
      <w:spacing w:line="240" w:lineRule="auto"/>
      <w:rPr>
        <w:color w:val="000000"/>
      </w:rPr>
    </w:pPr>
    <w:r>
      <w:rPr>
        <w:noProof/>
        <w:lang w:val="es-CO"/>
      </w:rPr>
      <w:drawing>
        <wp:anchor distT="0" distB="0" distL="0" distR="0" simplePos="0" relativeHeight="251660288" behindDoc="1" locked="0" layoutInCell="1" hidden="0" allowOverlap="1" wp14:anchorId="39123C1D" wp14:editId="0B9907BE">
          <wp:simplePos x="0" y="0"/>
          <wp:positionH relativeFrom="column">
            <wp:posOffset>-1063622</wp:posOffset>
          </wp:positionH>
          <wp:positionV relativeFrom="paragraph">
            <wp:posOffset>-277121</wp:posOffset>
          </wp:positionV>
          <wp:extent cx="10671819" cy="887683"/>
          <wp:effectExtent l="0" t="0" r="0" b="0"/>
          <wp:wrapNone/>
          <wp:docPr id="38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59100" w14:textId="77777777" w:rsidR="00663BC1" w:rsidRDefault="00663BC1">
      <w:pPr>
        <w:spacing w:line="240" w:lineRule="auto"/>
      </w:pPr>
      <w:r>
        <w:separator/>
      </w:r>
    </w:p>
  </w:footnote>
  <w:footnote w:type="continuationSeparator" w:id="0">
    <w:p w14:paraId="6A975A6F" w14:textId="77777777" w:rsidR="00663BC1" w:rsidRDefault="00663B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2" w14:textId="77777777" w:rsidR="00B64B68" w:rsidRDefault="00B64B68">
    <w:pPr>
      <w:pBdr>
        <w:top w:val="nil"/>
        <w:left w:val="nil"/>
        <w:bottom w:val="nil"/>
        <w:right w:val="nil"/>
        <w:between w:val="nil"/>
      </w:pBdr>
      <w:tabs>
        <w:tab w:val="center" w:pos="4419"/>
        <w:tab w:val="right" w:pos="8838"/>
      </w:tabs>
      <w:spacing w:line="240" w:lineRule="auto"/>
      <w:rPr>
        <w:color w:val="000000"/>
      </w:rPr>
    </w:pPr>
    <w:r>
      <w:rPr>
        <w:noProof/>
        <w:lang w:val="es-CO"/>
      </w:rPr>
      <w:drawing>
        <wp:anchor distT="0" distB="0" distL="114300" distR="114300" simplePos="0" relativeHeight="251658240" behindDoc="0" locked="0" layoutInCell="1" hidden="0" allowOverlap="1" wp14:anchorId="6A53FD72" wp14:editId="332EE9B6">
          <wp:simplePos x="0" y="0"/>
          <wp:positionH relativeFrom="column">
            <wp:posOffset>-1058542</wp:posOffset>
          </wp:positionH>
          <wp:positionV relativeFrom="paragraph">
            <wp:posOffset>-456562</wp:posOffset>
          </wp:positionV>
          <wp:extent cx="10679430" cy="1009015"/>
          <wp:effectExtent l="0" t="0" r="0" b="0"/>
          <wp:wrapSquare wrapText="bothSides" distT="0" distB="0" distL="114300" distR="114300"/>
          <wp:docPr id="38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lang w:val="es-CO"/>
      </w:rPr>
      <mc:AlternateContent>
        <mc:Choice Requires="wps">
          <w:drawing>
            <wp:anchor distT="0" distB="0" distL="114300" distR="114300" simplePos="0" relativeHeight="251659264" behindDoc="0" locked="0" layoutInCell="1" hidden="0" allowOverlap="1" wp14:anchorId="29C8C927" wp14:editId="16D9B570">
              <wp:simplePos x="0" y="0"/>
              <wp:positionH relativeFrom="column">
                <wp:posOffset>7800471</wp:posOffset>
              </wp:positionH>
              <wp:positionV relativeFrom="paragraph">
                <wp:posOffset>-353680</wp:posOffset>
              </wp:positionV>
              <wp:extent cx="823595" cy="1164590"/>
              <wp:effectExtent l="0" t="0" r="0" b="0"/>
              <wp:wrapNone/>
              <wp:docPr id="348" name="Rectángulo 348"/>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B64B68" w:rsidRDefault="00B64B68" w:rsidP="00B64B68">
                          <w:pPr>
                            <w:spacing w:line="240" w:lineRule="auto"/>
                            <w:ind w:hanging="2"/>
                          </w:pPr>
                          <w:r>
                            <w:rPr>
                              <w:noProof/>
                              <w:lang w:val="es-CO"/>
                            </w:rPr>
                            <w:drawing>
                              <wp:inline distT="0" distB="0" distL="0" distR="0" wp14:anchorId="08CACA63" wp14:editId="66C2DA94">
                                <wp:extent cx="633600" cy="1108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29C8C927" id="Rectángulo 348"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" strokecolor="white">
              <v:stroke startarrowwidth="narrow" startarrowlength="short" endarrowwidth="narrow" endarrowlength="short"/>
              <v:textbox style="mso-fit-shape-to-text:t" inset="2.53958mm,2.53958mm,2.53958mm,2.53958mm">
                <w:txbxContent>
                  <w:p w14:paraId="647CB2BD" w14:textId="77777777" w:rsidR="00B64B68" w:rsidRDefault="00B64B68" w:rsidP="00B64B68">
                    <w:pPr>
                      <w:spacing w:line="240" w:lineRule="auto"/>
                      <w:ind w:hanging="2"/>
                    </w:pPr>
                    <w:r>
                      <w:rPr>
                        <w:noProof/>
                      </w:rPr>
                      <w:drawing>
                        <wp:inline distT="0" distB="0" distL="0" distR="0" wp14:anchorId="08CACA63" wp14:editId="66C2DA94">
                          <wp:extent cx="633600" cy="1108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353" w14:textId="77777777" w:rsidR="00B64B68" w:rsidRDefault="00B64B68">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625BC"/>
    <w:multiLevelType w:val="multilevel"/>
    <w:tmpl w:val="9F5C3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C098B"/>
    <w:multiLevelType w:val="multilevel"/>
    <w:tmpl w:val="81341BFE"/>
    <w:lvl w:ilvl="0">
      <w:start w:val="1"/>
      <w:numFmt w:val="decimal"/>
      <w:lvlText w:val="%1."/>
      <w:lvlJc w:val="left"/>
      <w:pPr>
        <w:ind w:left="360" w:hanging="360"/>
      </w:pPr>
      <w:rPr>
        <w:sz w:val="22"/>
        <w:szCs w:val="22"/>
      </w:r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BF47891"/>
    <w:multiLevelType w:val="multilevel"/>
    <w:tmpl w:val="30A8EE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E1B0E46"/>
    <w:multiLevelType w:val="multilevel"/>
    <w:tmpl w:val="9776F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843621">
    <w:abstractNumId w:val="1"/>
  </w:num>
  <w:num w:numId="2" w16cid:durableId="776563211">
    <w:abstractNumId w:val="3"/>
  </w:num>
  <w:num w:numId="3" w16cid:durableId="52193239">
    <w:abstractNumId w:val="0"/>
  </w:num>
  <w:num w:numId="4" w16cid:durableId="101214788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EC0"/>
    <w:rsid w:val="000F2F1E"/>
    <w:rsid w:val="004A2495"/>
    <w:rsid w:val="00632E77"/>
    <w:rsid w:val="0066267D"/>
    <w:rsid w:val="00663BC1"/>
    <w:rsid w:val="008A354D"/>
    <w:rsid w:val="008C799B"/>
    <w:rsid w:val="00994E71"/>
    <w:rsid w:val="009D3FB9"/>
    <w:rsid w:val="00B6449F"/>
    <w:rsid w:val="00B64B68"/>
    <w:rsid w:val="00BC2912"/>
    <w:rsid w:val="00CC36B1"/>
    <w:rsid w:val="00D97A02"/>
    <w:rsid w:val="00E75EC0"/>
    <w:rsid w:val="00EE4E65"/>
    <w:rsid w:val="00F6782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F47B7"/>
  <w15:docId w15:val="{270E0C69-9DEB-4F52-B350-659EA6FE0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paragraph" w:styleId="NormalWeb">
    <w:name w:val="Normal (Web)"/>
    <w:basedOn w:val="Normal"/>
    <w:uiPriority w:val="99"/>
    <w:unhideWhenUsed/>
    <w:rsid w:val="00441875"/>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Hipervnculo">
    <w:name w:val="Hyperlink"/>
    <w:basedOn w:val="Fuentedeprrafopredeter"/>
    <w:uiPriority w:val="99"/>
    <w:unhideWhenUsed/>
    <w:rsid w:val="00D05401"/>
    <w:rPr>
      <w:color w:val="0000FF" w:themeColor="hyperlink"/>
      <w:u w:val="single"/>
    </w:rPr>
  </w:style>
  <w:style w:type="character" w:customStyle="1" w:styleId="Mencinsinresolver1">
    <w:name w:val="Mención sin resolver1"/>
    <w:basedOn w:val="Fuentedeprrafopredeter"/>
    <w:uiPriority w:val="99"/>
    <w:semiHidden/>
    <w:unhideWhenUsed/>
    <w:rsid w:val="00D05401"/>
    <w:rPr>
      <w:color w:val="605E5C"/>
      <w:shd w:val="clear" w:color="auto" w:fill="E1DFDD"/>
    </w:rPr>
  </w:style>
  <w:style w:type="paragraph" w:styleId="Revisin">
    <w:name w:val="Revision"/>
    <w:hidden/>
    <w:uiPriority w:val="99"/>
    <w:semiHidden/>
    <w:rsid w:val="00FA546D"/>
    <w:pPr>
      <w:spacing w:line="240" w:lineRule="auto"/>
    </w:pPr>
  </w:style>
  <w:style w:type="table" w:customStyle="1" w:styleId="aff0">
    <w:basedOn w:val="TableNormal2"/>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left w:w="115" w:type="dxa"/>
        <w:right w:w="115" w:type="dxa"/>
      </w:tblCellMar>
    </w:tblPr>
  </w:style>
  <w:style w:type="table" w:customStyle="1" w:styleId="aff2">
    <w:basedOn w:val="TableNormal2"/>
    <w:tblPr>
      <w:tblStyleRowBandSize w:val="1"/>
      <w:tblStyleColBandSize w:val="1"/>
      <w:tblCellMar>
        <w:left w:w="115" w:type="dxa"/>
        <w:right w:w="115" w:type="dxa"/>
      </w:tblCellMar>
    </w:tblPr>
  </w:style>
  <w:style w:type="table" w:customStyle="1" w:styleId="aff3">
    <w:basedOn w:val="TableNormal2"/>
    <w:tblPr>
      <w:tblStyleRowBandSize w:val="1"/>
      <w:tblStyleColBandSize w:val="1"/>
      <w:tblCellMar>
        <w:left w:w="115" w:type="dxa"/>
        <w:right w:w="115" w:type="dxa"/>
      </w:tblCellMar>
    </w:tblPr>
  </w:style>
  <w:style w:type="table" w:customStyle="1" w:styleId="aff4">
    <w:basedOn w:val="TableNormal2"/>
    <w:pPr>
      <w:spacing w:line="240" w:lineRule="auto"/>
    </w:pPr>
    <w:tblPr>
      <w:tblStyleRowBandSize w:val="1"/>
      <w:tblStyleColBandSize w:val="1"/>
      <w:tblCellMar>
        <w:left w:w="108" w:type="dxa"/>
        <w:right w:w="108" w:type="dxa"/>
      </w:tblCellMar>
    </w:tblPr>
  </w:style>
  <w:style w:type="table" w:customStyle="1" w:styleId="aff5">
    <w:basedOn w:val="TableNormal2"/>
    <w:pPr>
      <w:spacing w:line="240" w:lineRule="auto"/>
    </w:pPr>
    <w:tblPr>
      <w:tblStyleRowBandSize w:val="1"/>
      <w:tblStyleColBandSize w:val="1"/>
      <w:tblCellMar>
        <w:left w:w="108" w:type="dxa"/>
        <w:right w:w="108"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pPr>
      <w:spacing w:line="240" w:lineRule="auto"/>
    </w:pPr>
    <w:tblPr>
      <w:tblStyleRowBandSize w:val="1"/>
      <w:tblStyleColBandSize w:val="1"/>
      <w:tblCellMar>
        <w:left w:w="108" w:type="dxa"/>
        <w:right w:w="108"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tblPr>
      <w:tblStyleRowBandSize w:val="1"/>
      <w:tblStyleColBandSize w:val="1"/>
      <w:tblCellMar>
        <w:top w:w="15" w:type="dxa"/>
        <w:left w:w="15" w:type="dxa"/>
        <w:bottom w:w="15" w:type="dxa"/>
        <w:right w:w="15" w:type="dxa"/>
      </w:tblCellMar>
    </w:tblPr>
  </w:style>
  <w:style w:type="table" w:customStyle="1" w:styleId="affa">
    <w:basedOn w:val="TableNormal2"/>
    <w:tblPr>
      <w:tblStyleRowBandSize w:val="1"/>
      <w:tblStyleColBandSize w:val="1"/>
      <w:tblCellMar>
        <w:top w:w="100" w:type="dxa"/>
        <w:left w:w="100" w:type="dxa"/>
        <w:bottom w:w="100" w:type="dxa"/>
        <w:right w:w="100" w:type="dxa"/>
      </w:tblCellMar>
    </w:tblPr>
  </w:style>
  <w:style w:type="table" w:customStyle="1" w:styleId="affb">
    <w:basedOn w:val="TableNormal2"/>
    <w:pPr>
      <w:spacing w:line="240" w:lineRule="auto"/>
    </w:pPr>
    <w:tblPr>
      <w:tblStyleRowBandSize w:val="1"/>
      <w:tblStyleColBandSize w:val="1"/>
      <w:tblCellMar>
        <w:left w:w="108" w:type="dxa"/>
        <w:right w:w="108" w:type="dxa"/>
      </w:tblCellMar>
    </w:tblPr>
  </w:style>
  <w:style w:type="table" w:customStyle="1" w:styleId="affc">
    <w:basedOn w:val="TableNormal2"/>
    <w:tblPr>
      <w:tblStyleRowBandSize w:val="1"/>
      <w:tblStyleColBandSize w:val="1"/>
      <w:tblCellMar>
        <w:top w:w="15" w:type="dxa"/>
        <w:left w:w="15" w:type="dxa"/>
        <w:bottom w:w="15" w:type="dxa"/>
        <w:right w:w="15" w:type="dxa"/>
      </w:tblCellMar>
    </w:tblPr>
  </w:style>
  <w:style w:type="table" w:customStyle="1" w:styleId="affd">
    <w:basedOn w:val="TableNormal2"/>
    <w:tblPr>
      <w:tblStyleRowBandSize w:val="1"/>
      <w:tblStyleColBandSize w:val="1"/>
      <w:tblCellMar>
        <w:top w:w="100" w:type="dxa"/>
        <w:left w:w="100" w:type="dxa"/>
        <w:bottom w:w="100" w:type="dxa"/>
        <w:right w:w="100" w:type="dxa"/>
      </w:tblCellMar>
    </w:tblPr>
  </w:style>
  <w:style w:type="table" w:customStyle="1" w:styleId="affe">
    <w:basedOn w:val="TableNormal2"/>
    <w:pPr>
      <w:spacing w:line="240" w:lineRule="auto"/>
    </w:pPr>
    <w:tblPr>
      <w:tblStyleRowBandSize w:val="1"/>
      <w:tblStyleColBandSize w:val="1"/>
      <w:tblCellMar>
        <w:left w:w="108" w:type="dxa"/>
        <w:right w:w="108" w:type="dxa"/>
      </w:tblCellMar>
    </w:tblPr>
  </w:style>
  <w:style w:type="table" w:customStyle="1" w:styleId="afff">
    <w:basedOn w:val="TableNormal2"/>
    <w:tblPr>
      <w:tblStyleRowBandSize w:val="1"/>
      <w:tblStyleColBandSize w:val="1"/>
      <w:tblCellMar>
        <w:top w:w="100" w:type="dxa"/>
        <w:left w:w="100" w:type="dxa"/>
        <w:bottom w:w="100" w:type="dxa"/>
        <w:right w:w="100" w:type="dxa"/>
      </w:tblCellMar>
    </w:tblPr>
  </w:style>
  <w:style w:type="table" w:customStyle="1" w:styleId="afff0">
    <w:basedOn w:val="TableNormal2"/>
    <w:tblPr>
      <w:tblStyleRowBandSize w:val="1"/>
      <w:tblStyleColBandSize w:val="1"/>
      <w:tblCellMar>
        <w:top w:w="100" w:type="dxa"/>
        <w:left w:w="100" w:type="dxa"/>
        <w:bottom w:w="100" w:type="dxa"/>
        <w:right w:w="100" w:type="dxa"/>
      </w:tblCellMar>
    </w:tblPr>
  </w:style>
  <w:style w:type="table" w:customStyle="1" w:styleId="afff1">
    <w:basedOn w:val="TableNormal2"/>
    <w:tblPr>
      <w:tblStyleRowBandSize w:val="1"/>
      <w:tblStyleColBandSize w:val="1"/>
      <w:tblCellMar>
        <w:top w:w="100" w:type="dxa"/>
        <w:left w:w="100" w:type="dxa"/>
        <w:bottom w:w="100" w:type="dxa"/>
        <w:right w:w="100" w:type="dxa"/>
      </w:tblCellMar>
    </w:tblPr>
  </w:style>
  <w:style w:type="table" w:customStyle="1" w:styleId="afff2">
    <w:basedOn w:val="TableNormal2"/>
    <w:pPr>
      <w:spacing w:line="240" w:lineRule="auto"/>
    </w:pPr>
    <w:tblPr>
      <w:tblStyleRowBandSize w:val="1"/>
      <w:tblStyleColBandSize w:val="1"/>
      <w:tblCellMar>
        <w:left w:w="108" w:type="dxa"/>
        <w:right w:w="108" w:type="dxa"/>
      </w:tblCellMar>
    </w:tblPr>
  </w:style>
  <w:style w:type="table" w:customStyle="1" w:styleId="afff3">
    <w:basedOn w:val="TableNormal2"/>
    <w:tblPr>
      <w:tblStyleRowBandSize w:val="1"/>
      <w:tblStyleColBandSize w:val="1"/>
      <w:tblCellMar>
        <w:top w:w="100" w:type="dxa"/>
        <w:left w:w="100" w:type="dxa"/>
        <w:bottom w:w="100" w:type="dxa"/>
        <w:right w:w="100" w:type="dxa"/>
      </w:tblCellMar>
    </w:tblPr>
  </w:style>
  <w:style w:type="table" w:customStyle="1" w:styleId="afff4">
    <w:basedOn w:val="TableNormal2"/>
    <w:tblPr>
      <w:tblStyleRowBandSize w:val="1"/>
      <w:tblStyleColBandSize w:val="1"/>
      <w:tblCellMar>
        <w:top w:w="100" w:type="dxa"/>
        <w:left w:w="100" w:type="dxa"/>
        <w:bottom w:w="100" w:type="dxa"/>
        <w:right w:w="100" w:type="dxa"/>
      </w:tblCellMar>
    </w:tblPr>
  </w:style>
  <w:style w:type="table" w:customStyle="1" w:styleId="afff5">
    <w:basedOn w:val="TableNormal2"/>
    <w:pPr>
      <w:spacing w:line="240" w:lineRule="auto"/>
    </w:pPr>
    <w:tblPr>
      <w:tblStyleRowBandSize w:val="1"/>
      <w:tblStyleColBandSize w:val="1"/>
      <w:tblCellMar>
        <w:left w:w="108" w:type="dxa"/>
        <w:right w:w="108" w:type="dxa"/>
      </w:tblCellMar>
    </w:tblPr>
  </w:style>
  <w:style w:type="table" w:customStyle="1" w:styleId="afff6">
    <w:basedOn w:val="TableNormal2"/>
    <w:tblPr>
      <w:tblStyleRowBandSize w:val="1"/>
      <w:tblStyleColBandSize w:val="1"/>
      <w:tblCellMar>
        <w:top w:w="100" w:type="dxa"/>
        <w:left w:w="100" w:type="dxa"/>
        <w:bottom w:w="100" w:type="dxa"/>
        <w:right w:w="100" w:type="dxa"/>
      </w:tblCellMar>
    </w:tblPr>
  </w:style>
  <w:style w:type="table" w:customStyle="1" w:styleId="afff7">
    <w:basedOn w:val="TableNormal2"/>
    <w:tblPr>
      <w:tblStyleRowBandSize w:val="1"/>
      <w:tblStyleColBandSize w:val="1"/>
      <w:tblCellMar>
        <w:top w:w="100" w:type="dxa"/>
        <w:left w:w="100" w:type="dxa"/>
        <w:bottom w:w="100" w:type="dxa"/>
        <w:right w:w="100" w:type="dxa"/>
      </w:tblCellMar>
    </w:tblPr>
  </w:style>
  <w:style w:type="table" w:customStyle="1" w:styleId="afff8">
    <w:basedOn w:val="TableNormal2"/>
    <w:pPr>
      <w:spacing w:line="240" w:lineRule="auto"/>
    </w:pPr>
    <w:tblPr>
      <w:tblStyleRowBandSize w:val="1"/>
      <w:tblStyleColBandSize w:val="1"/>
      <w:tblCellMar>
        <w:left w:w="108" w:type="dxa"/>
        <w:right w:w="108" w:type="dxa"/>
      </w:tblCellMar>
    </w:tblPr>
  </w:style>
  <w:style w:type="table" w:customStyle="1" w:styleId="afff9">
    <w:basedOn w:val="TableNormal2"/>
    <w:tblPr>
      <w:tblStyleRowBandSize w:val="1"/>
      <w:tblStyleColBandSize w:val="1"/>
      <w:tblCellMar>
        <w:top w:w="100" w:type="dxa"/>
        <w:left w:w="100" w:type="dxa"/>
        <w:bottom w:w="100" w:type="dxa"/>
        <w:right w:w="100" w:type="dxa"/>
      </w:tblCellMar>
    </w:tblPr>
  </w:style>
  <w:style w:type="table" w:customStyle="1" w:styleId="afffa">
    <w:basedOn w:val="TableNormal2"/>
    <w:tblPr>
      <w:tblStyleRowBandSize w:val="1"/>
      <w:tblStyleColBandSize w:val="1"/>
      <w:tblCellMar>
        <w:top w:w="100" w:type="dxa"/>
        <w:left w:w="100" w:type="dxa"/>
        <w:bottom w:w="100" w:type="dxa"/>
        <w:right w:w="100" w:type="dxa"/>
      </w:tblCellMar>
    </w:tblPr>
  </w:style>
  <w:style w:type="table" w:customStyle="1" w:styleId="afffb">
    <w:basedOn w:val="TableNormal2"/>
    <w:pPr>
      <w:spacing w:line="240" w:lineRule="auto"/>
    </w:pPr>
    <w:tblPr>
      <w:tblStyleRowBandSize w:val="1"/>
      <w:tblStyleColBandSize w:val="1"/>
      <w:tblCellMar>
        <w:left w:w="108" w:type="dxa"/>
        <w:right w:w="108" w:type="dxa"/>
      </w:tblCellMar>
    </w:tblPr>
  </w:style>
  <w:style w:type="table" w:customStyle="1" w:styleId="afffc">
    <w:basedOn w:val="TableNormal2"/>
    <w:tblPr>
      <w:tblStyleRowBandSize w:val="1"/>
      <w:tblStyleColBandSize w:val="1"/>
      <w:tblCellMar>
        <w:top w:w="100" w:type="dxa"/>
        <w:left w:w="100" w:type="dxa"/>
        <w:bottom w:w="100" w:type="dxa"/>
        <w:right w:w="100" w:type="dxa"/>
      </w:tblCellMar>
    </w:tblPr>
  </w:style>
  <w:style w:type="table" w:customStyle="1" w:styleId="afffd">
    <w:basedOn w:val="TableNormal2"/>
    <w:tblPr>
      <w:tblStyleRowBandSize w:val="1"/>
      <w:tblStyleColBandSize w:val="1"/>
      <w:tblCellMar>
        <w:top w:w="100" w:type="dxa"/>
        <w:left w:w="100" w:type="dxa"/>
        <w:bottom w:w="100" w:type="dxa"/>
        <w:right w:w="100" w:type="dxa"/>
      </w:tblCellMar>
    </w:tblPr>
  </w:style>
  <w:style w:type="table" w:customStyle="1" w:styleId="afffe">
    <w:basedOn w:val="TableNormal2"/>
    <w:tblPr>
      <w:tblStyleRowBandSize w:val="1"/>
      <w:tblStyleColBandSize w:val="1"/>
      <w:tblCellMar>
        <w:top w:w="100" w:type="dxa"/>
        <w:left w:w="100" w:type="dxa"/>
        <w:bottom w:w="100" w:type="dxa"/>
        <w:right w:w="100" w:type="dxa"/>
      </w:tblCellMar>
    </w:tblPr>
  </w:style>
  <w:style w:type="table" w:customStyle="1" w:styleId="affff">
    <w:basedOn w:val="TableNormal2"/>
    <w:tblPr>
      <w:tblStyleRowBandSize w:val="1"/>
      <w:tblStyleColBandSize w:val="1"/>
      <w:tblCellMar>
        <w:top w:w="100" w:type="dxa"/>
        <w:left w:w="100" w:type="dxa"/>
        <w:bottom w:w="100" w:type="dxa"/>
        <w:right w:w="100" w:type="dxa"/>
      </w:tblCellMar>
    </w:tblPr>
  </w:style>
  <w:style w:type="table" w:customStyle="1" w:styleId="a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1"/>
    <w:tblPr>
      <w:tblStyleRowBandSize w:val="1"/>
      <w:tblStyleColBandSize w:val="1"/>
      <w:tblCellMar>
        <w:top w:w="100" w:type="dxa"/>
        <w:left w:w="100" w:type="dxa"/>
        <w:bottom w:w="100" w:type="dxa"/>
        <w:right w:w="100" w:type="dxa"/>
      </w:tblCellMar>
    </w:tblPr>
  </w:style>
  <w:style w:type="table" w:customStyle="1" w:styleId="a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1"/>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1"/>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002418">
      <w:bodyDiv w:val="1"/>
      <w:marLeft w:val="0"/>
      <w:marRight w:val="0"/>
      <w:marTop w:val="0"/>
      <w:marBottom w:val="0"/>
      <w:divBdr>
        <w:top w:val="none" w:sz="0" w:space="0" w:color="auto"/>
        <w:left w:val="none" w:sz="0" w:space="0" w:color="auto"/>
        <w:bottom w:val="none" w:sz="0" w:space="0" w:color="auto"/>
        <w:right w:val="none" w:sz="0" w:space="0" w:color="auto"/>
      </w:divBdr>
      <w:divsChild>
        <w:div w:id="319433669">
          <w:marLeft w:val="-16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Z9zSnDD46IU" TargetMode="External"/><Relationship Id="rId68" Type="http://schemas.openxmlformats.org/officeDocument/2006/relationships/hyperlink" Target="https://herramientas.tv/electronica/"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ilo.org/global/topics/dw4sd/themes/working-conditions/WCMS_620657/lang--es/index.htm"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youtube.com/watch?v=Z9zSnDD46IU" TargetMode="External"/><Relationship Id="rId69" Type="http://schemas.openxmlformats.org/officeDocument/2006/relationships/hyperlink" Target="https://www.youtube.com/watch?v=87fQFljT7OQ" TargetMode="External"/><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hyperlink" Target="https://link.gale.com/apps/doc/CX2190100007/GVRL?u=sena&amp;sid=bookmark-GVRL&amp;xid=08458c9c"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herramientas.tv/electronica/"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youtube.com/watch?v=87fQFljT7OQ"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ilo.org/global/topics/dw4sd/themes/working-conditions/WCMS_620657/lang--es/index.htm" TargetMode="External"/><Relationship Id="rId73" Type="http://schemas.openxmlformats.org/officeDocument/2006/relationships/hyperlink" Target="https://www.redalyc.org/articulo.oa?id=93243475015" TargetMode="Externa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abielectronics.co.uk/Products/images/BoardMaster8000PLUS.png" TargetMode="External"/><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55.png"/></Relationships>
</file>

<file path=word/_rels/header1.xml.rels><?xml version="1.0" encoding="UTF-8" standalone="yes"?>
<Relationships xmlns="http://schemas.openxmlformats.org/package/2006/relationships"><Relationship Id="rId3" Type="http://schemas.openxmlformats.org/officeDocument/2006/relationships/image" Target="media/image540.png"/><Relationship Id="rId2" Type="http://schemas.openxmlformats.org/officeDocument/2006/relationships/image" Target="media/image54.png"/><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8kIRLF5AFJo4cxNQUpWieKm9JQ==">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6838</Words>
  <Characters>37609</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Susana Yuliet Perez Marin</dc:creator>
  <cp:lastModifiedBy>solicitudes.seguro@gmail.com</cp:lastModifiedBy>
  <cp:revision>2</cp:revision>
  <dcterms:created xsi:type="dcterms:W3CDTF">2022-09-20T20:35:00Z</dcterms:created>
  <dcterms:modified xsi:type="dcterms:W3CDTF">2022-09-20T20:35:00Z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0x01010099E67BA57DECEA46BAC9D826AD8A2065</vt:lpwstr>
  </property>
</Properties>
</file>